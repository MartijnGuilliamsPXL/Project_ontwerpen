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F9E3C8D" w:rsidR="00A24E52" w:rsidRPr="00CD7A2C" w:rsidRDefault="00CD7A2C" w:rsidP="00A24E52">
      <w:pPr>
        <w:pStyle w:val="Titel"/>
        <w:pBdr>
          <w:top w:val="single" w:sz="24" w:space="1" w:color="58A618"/>
          <w:bottom w:val="single" w:sz="24" w:space="1" w:color="58A618"/>
        </w:pBdr>
        <w:rPr>
          <w:lang w:val="en-US"/>
        </w:rPr>
      </w:pPr>
      <w:r w:rsidRPr="00CD7A2C">
        <w:rPr>
          <w:b/>
          <w:bCs/>
          <w:color w:val="58A618"/>
          <w:lang w:val="en-US"/>
        </w:rPr>
        <w:t xml:space="preserve">Designing a </w:t>
      </w:r>
      <w:r w:rsidR="00247A7A" w:rsidRPr="00CD7A2C">
        <w:rPr>
          <w:b/>
          <w:bCs/>
          <w:color w:val="58A618"/>
          <w:lang w:val="en-US"/>
        </w:rPr>
        <w:t xml:space="preserve">9-channel relay </w:t>
      </w:r>
      <w:commentRangeStart w:id="0"/>
      <w:r w:rsidR="00247A7A" w:rsidRPr="00CD7A2C">
        <w:rPr>
          <w:b/>
          <w:bCs/>
          <w:color w:val="58A618"/>
          <w:lang w:val="en-US"/>
        </w:rPr>
        <w:t>board</w:t>
      </w:r>
      <w:commentRangeEnd w:id="0"/>
      <w:r w:rsidR="00CD61EC">
        <w:rPr>
          <w:rStyle w:val="Verwijzingopmerking"/>
          <w:rFonts w:ascii="Calibri" w:eastAsia="Calibri" w:hAnsi="Calibri"/>
          <w:color w:val="0A0203"/>
          <w:spacing w:val="0"/>
          <w:kern w:val="0"/>
        </w:rPr>
        <w:commentReference w:id="0"/>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6228DBA8" w:rsidR="00A24E52" w:rsidRDefault="00247A7A" w:rsidP="0037674A">
            <w:pPr>
              <w:pStyle w:val="Author"/>
              <w:jc w:val="left"/>
            </w:pPr>
            <w:r>
              <w:t>Martijn Guilliams</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326735E8" w14:textId="2B5E4DF4" w:rsidR="006C4CCA"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8450560" w:history="1">
        <w:r w:rsidR="006C4CCA" w:rsidRPr="0086034F">
          <w:rPr>
            <w:rStyle w:val="Hyperlink"/>
            <w:noProof/>
          </w:rPr>
          <w:t>1</w:t>
        </w:r>
        <w:r w:rsidR="006C4CCA">
          <w:rPr>
            <w:rFonts w:asciiTheme="minorHAnsi" w:eastAsiaTheme="minorEastAsia" w:hAnsiTheme="minorHAnsi" w:cstheme="minorBidi"/>
            <w:noProof/>
            <w:color w:val="auto"/>
            <w:lang w:eastAsia="nl-BE"/>
          </w:rPr>
          <w:tab/>
        </w:r>
        <w:r w:rsidR="006C4CCA" w:rsidRPr="0086034F">
          <w:rPr>
            <w:rStyle w:val="Hyperlink"/>
            <w:noProof/>
          </w:rPr>
          <w:t>Introduction</w:t>
        </w:r>
        <w:r w:rsidR="006C4CCA">
          <w:rPr>
            <w:noProof/>
          </w:rPr>
          <w:tab/>
        </w:r>
        <w:r w:rsidR="006C4CCA">
          <w:rPr>
            <w:noProof/>
          </w:rPr>
          <w:fldChar w:fldCharType="begin"/>
        </w:r>
        <w:r w:rsidR="006C4CCA">
          <w:rPr>
            <w:noProof/>
          </w:rPr>
          <w:instrText xml:space="preserve"> PAGEREF _Toc68450560 \h </w:instrText>
        </w:r>
        <w:r w:rsidR="006C4CCA">
          <w:rPr>
            <w:noProof/>
          </w:rPr>
        </w:r>
        <w:r w:rsidR="006C4CCA">
          <w:rPr>
            <w:noProof/>
          </w:rPr>
          <w:fldChar w:fldCharType="separate"/>
        </w:r>
        <w:r w:rsidR="006C4CCA">
          <w:rPr>
            <w:noProof/>
          </w:rPr>
          <w:t>1</w:t>
        </w:r>
        <w:r w:rsidR="006C4CCA">
          <w:rPr>
            <w:noProof/>
          </w:rPr>
          <w:fldChar w:fldCharType="end"/>
        </w:r>
      </w:hyperlink>
    </w:p>
    <w:p w14:paraId="3C8BC9FE" w14:textId="66688486" w:rsidR="006C4CCA" w:rsidRDefault="00A36A91">
      <w:pPr>
        <w:pStyle w:val="Inhopg1"/>
        <w:tabs>
          <w:tab w:val="left" w:pos="440"/>
          <w:tab w:val="right" w:leader="dot" w:pos="9628"/>
        </w:tabs>
        <w:rPr>
          <w:rFonts w:asciiTheme="minorHAnsi" w:eastAsiaTheme="minorEastAsia" w:hAnsiTheme="minorHAnsi" w:cstheme="minorBidi"/>
          <w:noProof/>
          <w:color w:val="auto"/>
          <w:lang w:eastAsia="nl-BE"/>
        </w:rPr>
      </w:pPr>
      <w:hyperlink w:anchor="_Toc68450561" w:history="1">
        <w:r w:rsidR="006C4CCA" w:rsidRPr="0086034F">
          <w:rPr>
            <w:rStyle w:val="Hyperlink"/>
            <w:noProof/>
          </w:rPr>
          <w:t>2</w:t>
        </w:r>
        <w:r w:rsidR="006C4CCA">
          <w:rPr>
            <w:rFonts w:asciiTheme="minorHAnsi" w:eastAsiaTheme="minorEastAsia" w:hAnsiTheme="minorHAnsi" w:cstheme="minorBidi"/>
            <w:noProof/>
            <w:color w:val="auto"/>
            <w:lang w:eastAsia="nl-BE"/>
          </w:rPr>
          <w:tab/>
        </w:r>
        <w:r w:rsidR="006C4CCA" w:rsidRPr="0086034F">
          <w:rPr>
            <w:rStyle w:val="Hyperlink"/>
            <w:noProof/>
          </w:rPr>
          <w:t>Material and methods</w:t>
        </w:r>
        <w:r w:rsidR="006C4CCA">
          <w:rPr>
            <w:noProof/>
          </w:rPr>
          <w:tab/>
        </w:r>
        <w:r w:rsidR="006C4CCA">
          <w:rPr>
            <w:noProof/>
          </w:rPr>
          <w:fldChar w:fldCharType="begin"/>
        </w:r>
        <w:r w:rsidR="006C4CCA">
          <w:rPr>
            <w:noProof/>
          </w:rPr>
          <w:instrText xml:space="preserve"> PAGEREF _Toc68450561 \h </w:instrText>
        </w:r>
        <w:r w:rsidR="006C4CCA">
          <w:rPr>
            <w:noProof/>
          </w:rPr>
        </w:r>
        <w:r w:rsidR="006C4CCA">
          <w:rPr>
            <w:noProof/>
          </w:rPr>
          <w:fldChar w:fldCharType="separate"/>
        </w:r>
        <w:r w:rsidR="006C4CCA">
          <w:rPr>
            <w:noProof/>
          </w:rPr>
          <w:t>2</w:t>
        </w:r>
        <w:r w:rsidR="006C4CCA">
          <w:rPr>
            <w:noProof/>
          </w:rPr>
          <w:fldChar w:fldCharType="end"/>
        </w:r>
      </w:hyperlink>
    </w:p>
    <w:p w14:paraId="59D0DE67" w14:textId="430E362F" w:rsidR="006C4CCA" w:rsidRDefault="00A36A91">
      <w:pPr>
        <w:pStyle w:val="Inhopg1"/>
        <w:tabs>
          <w:tab w:val="left" w:pos="440"/>
          <w:tab w:val="right" w:leader="dot" w:pos="9628"/>
        </w:tabs>
        <w:rPr>
          <w:rFonts w:asciiTheme="minorHAnsi" w:eastAsiaTheme="minorEastAsia" w:hAnsiTheme="minorHAnsi" w:cstheme="minorBidi"/>
          <w:noProof/>
          <w:color w:val="auto"/>
          <w:lang w:eastAsia="nl-BE"/>
        </w:rPr>
      </w:pPr>
      <w:hyperlink w:anchor="_Toc68450562" w:history="1">
        <w:r w:rsidR="006C4CCA" w:rsidRPr="0086034F">
          <w:rPr>
            <w:rStyle w:val="Hyperlink"/>
            <w:noProof/>
          </w:rPr>
          <w:t>3</w:t>
        </w:r>
        <w:r w:rsidR="006C4CCA">
          <w:rPr>
            <w:rFonts w:asciiTheme="minorHAnsi" w:eastAsiaTheme="minorEastAsia" w:hAnsiTheme="minorHAnsi" w:cstheme="minorBidi"/>
            <w:noProof/>
            <w:color w:val="auto"/>
            <w:lang w:eastAsia="nl-BE"/>
          </w:rPr>
          <w:tab/>
        </w:r>
        <w:r w:rsidR="006C4CCA" w:rsidRPr="0086034F">
          <w:rPr>
            <w:rStyle w:val="Hyperlink"/>
            <w:noProof/>
          </w:rPr>
          <w:t>Results</w:t>
        </w:r>
        <w:r w:rsidR="006C4CCA">
          <w:rPr>
            <w:noProof/>
          </w:rPr>
          <w:tab/>
        </w:r>
        <w:r w:rsidR="006C4CCA">
          <w:rPr>
            <w:noProof/>
          </w:rPr>
          <w:fldChar w:fldCharType="begin"/>
        </w:r>
        <w:r w:rsidR="006C4CCA">
          <w:rPr>
            <w:noProof/>
          </w:rPr>
          <w:instrText xml:space="preserve"> PAGEREF _Toc68450562 \h </w:instrText>
        </w:r>
        <w:r w:rsidR="006C4CCA">
          <w:rPr>
            <w:noProof/>
          </w:rPr>
        </w:r>
        <w:r w:rsidR="006C4CCA">
          <w:rPr>
            <w:noProof/>
          </w:rPr>
          <w:fldChar w:fldCharType="separate"/>
        </w:r>
        <w:r w:rsidR="006C4CCA">
          <w:rPr>
            <w:noProof/>
          </w:rPr>
          <w:t>3</w:t>
        </w:r>
        <w:r w:rsidR="006C4CCA">
          <w:rPr>
            <w:noProof/>
          </w:rPr>
          <w:fldChar w:fldCharType="end"/>
        </w:r>
      </w:hyperlink>
    </w:p>
    <w:p w14:paraId="3CF0FA0C" w14:textId="0F2FAF4D" w:rsidR="006C4CCA" w:rsidRDefault="00A36A91">
      <w:pPr>
        <w:pStyle w:val="Inhopg2"/>
        <w:tabs>
          <w:tab w:val="left" w:pos="880"/>
          <w:tab w:val="right" w:leader="dot" w:pos="9628"/>
        </w:tabs>
        <w:rPr>
          <w:rFonts w:asciiTheme="minorHAnsi" w:eastAsiaTheme="minorEastAsia" w:hAnsiTheme="minorHAnsi" w:cstheme="minorBidi"/>
          <w:noProof/>
          <w:color w:val="auto"/>
          <w:lang w:eastAsia="nl-BE"/>
        </w:rPr>
      </w:pPr>
      <w:hyperlink w:anchor="_Toc68450563" w:history="1">
        <w:r w:rsidR="006C4CCA" w:rsidRPr="0086034F">
          <w:rPr>
            <w:rStyle w:val="Hyperlink"/>
            <w:noProof/>
          </w:rPr>
          <w:t>3.1</w:t>
        </w:r>
        <w:r w:rsidR="006C4CCA">
          <w:rPr>
            <w:rFonts w:asciiTheme="minorHAnsi" w:eastAsiaTheme="minorEastAsia" w:hAnsiTheme="minorHAnsi" w:cstheme="minorBidi"/>
            <w:noProof/>
            <w:color w:val="auto"/>
            <w:lang w:eastAsia="nl-BE"/>
          </w:rPr>
          <w:tab/>
        </w:r>
        <w:r w:rsidR="006C4CCA" w:rsidRPr="0086034F">
          <w:rPr>
            <w:rStyle w:val="Hyperlink"/>
            <w:noProof/>
          </w:rPr>
          <w:t>Subtitle 1</w:t>
        </w:r>
        <w:r w:rsidR="006C4CCA">
          <w:rPr>
            <w:noProof/>
          </w:rPr>
          <w:tab/>
        </w:r>
        <w:r w:rsidR="006C4CCA">
          <w:rPr>
            <w:noProof/>
          </w:rPr>
          <w:fldChar w:fldCharType="begin"/>
        </w:r>
        <w:r w:rsidR="006C4CCA">
          <w:rPr>
            <w:noProof/>
          </w:rPr>
          <w:instrText xml:space="preserve"> PAGEREF _Toc68450563 \h </w:instrText>
        </w:r>
        <w:r w:rsidR="006C4CCA">
          <w:rPr>
            <w:noProof/>
          </w:rPr>
        </w:r>
        <w:r w:rsidR="006C4CCA">
          <w:rPr>
            <w:noProof/>
          </w:rPr>
          <w:fldChar w:fldCharType="separate"/>
        </w:r>
        <w:r w:rsidR="006C4CCA">
          <w:rPr>
            <w:noProof/>
          </w:rPr>
          <w:t>3</w:t>
        </w:r>
        <w:r w:rsidR="006C4CCA">
          <w:rPr>
            <w:noProof/>
          </w:rPr>
          <w:fldChar w:fldCharType="end"/>
        </w:r>
      </w:hyperlink>
    </w:p>
    <w:p w14:paraId="03B57608" w14:textId="6589D2C6" w:rsidR="006C4CCA" w:rsidRDefault="00A36A91">
      <w:pPr>
        <w:pStyle w:val="Inhopg3"/>
        <w:tabs>
          <w:tab w:val="left" w:pos="1320"/>
          <w:tab w:val="right" w:leader="dot" w:pos="9628"/>
        </w:tabs>
        <w:rPr>
          <w:rFonts w:asciiTheme="minorHAnsi" w:eastAsiaTheme="minorEastAsia" w:hAnsiTheme="minorHAnsi" w:cstheme="minorBidi"/>
          <w:noProof/>
          <w:color w:val="auto"/>
          <w:lang w:eastAsia="nl-BE"/>
        </w:rPr>
      </w:pPr>
      <w:hyperlink w:anchor="_Toc68450564" w:history="1">
        <w:r w:rsidR="006C4CCA" w:rsidRPr="0086034F">
          <w:rPr>
            <w:rStyle w:val="Hyperlink"/>
            <w:noProof/>
            <w:lang w:val="nl-NL"/>
          </w:rPr>
          <w:t>3.1.1</w:t>
        </w:r>
        <w:r w:rsidR="006C4CCA">
          <w:rPr>
            <w:rFonts w:asciiTheme="minorHAnsi" w:eastAsiaTheme="minorEastAsia" w:hAnsiTheme="minorHAnsi" w:cstheme="minorBidi"/>
            <w:noProof/>
            <w:color w:val="auto"/>
            <w:lang w:eastAsia="nl-BE"/>
          </w:rPr>
          <w:tab/>
        </w:r>
        <w:r w:rsidR="006C4CCA" w:rsidRPr="0086034F">
          <w:rPr>
            <w:rStyle w:val="Hyperlink"/>
            <w:noProof/>
            <w:lang w:val="nl-NL"/>
          </w:rPr>
          <w:t>Subtitle</w:t>
        </w:r>
        <w:r w:rsidR="006C4CCA">
          <w:rPr>
            <w:noProof/>
          </w:rPr>
          <w:tab/>
        </w:r>
        <w:r w:rsidR="006C4CCA">
          <w:rPr>
            <w:noProof/>
          </w:rPr>
          <w:fldChar w:fldCharType="begin"/>
        </w:r>
        <w:r w:rsidR="006C4CCA">
          <w:rPr>
            <w:noProof/>
          </w:rPr>
          <w:instrText xml:space="preserve"> PAGEREF _Toc68450564 \h </w:instrText>
        </w:r>
        <w:r w:rsidR="006C4CCA">
          <w:rPr>
            <w:noProof/>
          </w:rPr>
        </w:r>
        <w:r w:rsidR="006C4CCA">
          <w:rPr>
            <w:noProof/>
          </w:rPr>
          <w:fldChar w:fldCharType="separate"/>
        </w:r>
        <w:r w:rsidR="006C4CCA">
          <w:rPr>
            <w:noProof/>
          </w:rPr>
          <w:t>3</w:t>
        </w:r>
        <w:r w:rsidR="006C4CCA">
          <w:rPr>
            <w:noProof/>
          </w:rPr>
          <w:fldChar w:fldCharType="end"/>
        </w:r>
      </w:hyperlink>
    </w:p>
    <w:p w14:paraId="637DB1F3" w14:textId="02842A53" w:rsidR="006C4CCA" w:rsidRDefault="00A36A91">
      <w:pPr>
        <w:pStyle w:val="Inhopg3"/>
        <w:tabs>
          <w:tab w:val="left" w:pos="1320"/>
          <w:tab w:val="right" w:leader="dot" w:pos="9628"/>
        </w:tabs>
        <w:rPr>
          <w:rFonts w:asciiTheme="minorHAnsi" w:eastAsiaTheme="minorEastAsia" w:hAnsiTheme="minorHAnsi" w:cstheme="minorBidi"/>
          <w:noProof/>
          <w:color w:val="auto"/>
          <w:lang w:eastAsia="nl-BE"/>
        </w:rPr>
      </w:pPr>
      <w:hyperlink w:anchor="_Toc68450565" w:history="1">
        <w:r w:rsidR="006C4CCA" w:rsidRPr="0086034F">
          <w:rPr>
            <w:rStyle w:val="Hyperlink"/>
            <w:noProof/>
            <w:lang w:val="nl-NL"/>
          </w:rPr>
          <w:t>3.1.2</w:t>
        </w:r>
        <w:r w:rsidR="006C4CCA">
          <w:rPr>
            <w:rFonts w:asciiTheme="minorHAnsi" w:eastAsiaTheme="minorEastAsia" w:hAnsiTheme="minorHAnsi" w:cstheme="minorBidi"/>
            <w:noProof/>
            <w:color w:val="auto"/>
            <w:lang w:eastAsia="nl-BE"/>
          </w:rPr>
          <w:tab/>
        </w:r>
        <w:r w:rsidR="006C4CCA" w:rsidRPr="0086034F">
          <w:rPr>
            <w:rStyle w:val="Hyperlink"/>
            <w:noProof/>
            <w:lang w:val="nl-NL"/>
          </w:rPr>
          <w:t>Subtitle</w:t>
        </w:r>
        <w:r w:rsidR="006C4CCA">
          <w:rPr>
            <w:noProof/>
          </w:rPr>
          <w:tab/>
        </w:r>
        <w:r w:rsidR="006C4CCA">
          <w:rPr>
            <w:noProof/>
          </w:rPr>
          <w:fldChar w:fldCharType="begin"/>
        </w:r>
        <w:r w:rsidR="006C4CCA">
          <w:rPr>
            <w:noProof/>
          </w:rPr>
          <w:instrText xml:space="preserve"> PAGEREF _Toc68450565 \h </w:instrText>
        </w:r>
        <w:r w:rsidR="006C4CCA">
          <w:rPr>
            <w:noProof/>
          </w:rPr>
        </w:r>
        <w:r w:rsidR="006C4CCA">
          <w:rPr>
            <w:noProof/>
          </w:rPr>
          <w:fldChar w:fldCharType="separate"/>
        </w:r>
        <w:r w:rsidR="006C4CCA">
          <w:rPr>
            <w:noProof/>
          </w:rPr>
          <w:t>3</w:t>
        </w:r>
        <w:r w:rsidR="006C4CCA">
          <w:rPr>
            <w:noProof/>
          </w:rPr>
          <w:fldChar w:fldCharType="end"/>
        </w:r>
      </w:hyperlink>
    </w:p>
    <w:p w14:paraId="68209516" w14:textId="64A664CC" w:rsidR="006C4CCA" w:rsidRDefault="00A36A91">
      <w:pPr>
        <w:pStyle w:val="Inhopg2"/>
        <w:tabs>
          <w:tab w:val="left" w:pos="880"/>
          <w:tab w:val="right" w:leader="dot" w:pos="9628"/>
        </w:tabs>
        <w:rPr>
          <w:rFonts w:asciiTheme="minorHAnsi" w:eastAsiaTheme="minorEastAsia" w:hAnsiTheme="minorHAnsi" w:cstheme="minorBidi"/>
          <w:noProof/>
          <w:color w:val="auto"/>
          <w:lang w:eastAsia="nl-BE"/>
        </w:rPr>
      </w:pPr>
      <w:hyperlink w:anchor="_Toc68450566" w:history="1">
        <w:r w:rsidR="006C4CCA" w:rsidRPr="0086034F">
          <w:rPr>
            <w:rStyle w:val="Hyperlink"/>
            <w:noProof/>
          </w:rPr>
          <w:t>3.2</w:t>
        </w:r>
        <w:r w:rsidR="006C4CCA">
          <w:rPr>
            <w:rFonts w:asciiTheme="minorHAnsi" w:eastAsiaTheme="minorEastAsia" w:hAnsiTheme="minorHAnsi" w:cstheme="minorBidi"/>
            <w:noProof/>
            <w:color w:val="auto"/>
            <w:lang w:eastAsia="nl-BE"/>
          </w:rPr>
          <w:tab/>
        </w:r>
        <w:r w:rsidR="006C4CCA" w:rsidRPr="0086034F">
          <w:rPr>
            <w:rStyle w:val="Hyperlink"/>
            <w:noProof/>
          </w:rPr>
          <w:t>Subtitle 2</w:t>
        </w:r>
        <w:r w:rsidR="006C4CCA">
          <w:rPr>
            <w:noProof/>
          </w:rPr>
          <w:tab/>
        </w:r>
        <w:r w:rsidR="006C4CCA">
          <w:rPr>
            <w:noProof/>
          </w:rPr>
          <w:fldChar w:fldCharType="begin"/>
        </w:r>
        <w:r w:rsidR="006C4CCA">
          <w:rPr>
            <w:noProof/>
          </w:rPr>
          <w:instrText xml:space="preserve"> PAGEREF _Toc68450566 \h </w:instrText>
        </w:r>
        <w:r w:rsidR="006C4CCA">
          <w:rPr>
            <w:noProof/>
          </w:rPr>
        </w:r>
        <w:r w:rsidR="006C4CCA">
          <w:rPr>
            <w:noProof/>
          </w:rPr>
          <w:fldChar w:fldCharType="separate"/>
        </w:r>
        <w:r w:rsidR="006C4CCA">
          <w:rPr>
            <w:noProof/>
          </w:rPr>
          <w:t>3</w:t>
        </w:r>
        <w:r w:rsidR="006C4CCA">
          <w:rPr>
            <w:noProof/>
          </w:rPr>
          <w:fldChar w:fldCharType="end"/>
        </w:r>
      </w:hyperlink>
    </w:p>
    <w:p w14:paraId="450456B7" w14:textId="121C4079" w:rsidR="006C4CCA" w:rsidRDefault="00A36A91">
      <w:pPr>
        <w:pStyle w:val="Inhopg3"/>
        <w:tabs>
          <w:tab w:val="left" w:pos="1320"/>
          <w:tab w:val="right" w:leader="dot" w:pos="9628"/>
        </w:tabs>
        <w:rPr>
          <w:rFonts w:asciiTheme="minorHAnsi" w:eastAsiaTheme="minorEastAsia" w:hAnsiTheme="minorHAnsi" w:cstheme="minorBidi"/>
          <w:noProof/>
          <w:color w:val="auto"/>
          <w:lang w:eastAsia="nl-BE"/>
        </w:rPr>
      </w:pPr>
      <w:hyperlink w:anchor="_Toc68450567" w:history="1">
        <w:r w:rsidR="006C4CCA" w:rsidRPr="0086034F">
          <w:rPr>
            <w:rStyle w:val="Hyperlink"/>
            <w:noProof/>
            <w:lang w:val="nl-NL"/>
          </w:rPr>
          <w:t>3.2.1</w:t>
        </w:r>
        <w:r w:rsidR="006C4CCA">
          <w:rPr>
            <w:rFonts w:asciiTheme="minorHAnsi" w:eastAsiaTheme="minorEastAsia" w:hAnsiTheme="minorHAnsi" w:cstheme="minorBidi"/>
            <w:noProof/>
            <w:color w:val="auto"/>
            <w:lang w:eastAsia="nl-BE"/>
          </w:rPr>
          <w:tab/>
        </w:r>
        <w:r w:rsidR="006C4CCA" w:rsidRPr="0086034F">
          <w:rPr>
            <w:rStyle w:val="Hyperlink"/>
            <w:noProof/>
            <w:lang w:val="nl-NL"/>
          </w:rPr>
          <w:t>Subtitle</w:t>
        </w:r>
        <w:r w:rsidR="006C4CCA">
          <w:rPr>
            <w:noProof/>
          </w:rPr>
          <w:tab/>
        </w:r>
        <w:r w:rsidR="006C4CCA">
          <w:rPr>
            <w:noProof/>
          </w:rPr>
          <w:fldChar w:fldCharType="begin"/>
        </w:r>
        <w:r w:rsidR="006C4CCA">
          <w:rPr>
            <w:noProof/>
          </w:rPr>
          <w:instrText xml:space="preserve"> PAGEREF _Toc68450567 \h </w:instrText>
        </w:r>
        <w:r w:rsidR="006C4CCA">
          <w:rPr>
            <w:noProof/>
          </w:rPr>
        </w:r>
        <w:r w:rsidR="006C4CCA">
          <w:rPr>
            <w:noProof/>
          </w:rPr>
          <w:fldChar w:fldCharType="separate"/>
        </w:r>
        <w:r w:rsidR="006C4CCA">
          <w:rPr>
            <w:noProof/>
          </w:rPr>
          <w:t>3</w:t>
        </w:r>
        <w:r w:rsidR="006C4CCA">
          <w:rPr>
            <w:noProof/>
          </w:rPr>
          <w:fldChar w:fldCharType="end"/>
        </w:r>
      </w:hyperlink>
    </w:p>
    <w:p w14:paraId="527F8FA2" w14:textId="388F09A4" w:rsidR="006C4CCA" w:rsidRDefault="00A36A91">
      <w:pPr>
        <w:pStyle w:val="Inhopg3"/>
        <w:tabs>
          <w:tab w:val="left" w:pos="1320"/>
          <w:tab w:val="right" w:leader="dot" w:pos="9628"/>
        </w:tabs>
        <w:rPr>
          <w:rFonts w:asciiTheme="minorHAnsi" w:eastAsiaTheme="minorEastAsia" w:hAnsiTheme="minorHAnsi" w:cstheme="minorBidi"/>
          <w:noProof/>
          <w:color w:val="auto"/>
          <w:lang w:eastAsia="nl-BE"/>
        </w:rPr>
      </w:pPr>
      <w:hyperlink w:anchor="_Toc68450568" w:history="1">
        <w:r w:rsidR="006C4CCA" w:rsidRPr="0086034F">
          <w:rPr>
            <w:rStyle w:val="Hyperlink"/>
            <w:noProof/>
            <w:lang w:val="nl-NL"/>
          </w:rPr>
          <w:t>3.2.2</w:t>
        </w:r>
        <w:r w:rsidR="006C4CCA">
          <w:rPr>
            <w:rFonts w:asciiTheme="minorHAnsi" w:eastAsiaTheme="minorEastAsia" w:hAnsiTheme="minorHAnsi" w:cstheme="minorBidi"/>
            <w:noProof/>
            <w:color w:val="auto"/>
            <w:lang w:eastAsia="nl-BE"/>
          </w:rPr>
          <w:tab/>
        </w:r>
        <w:r w:rsidR="006C4CCA" w:rsidRPr="0086034F">
          <w:rPr>
            <w:rStyle w:val="Hyperlink"/>
            <w:noProof/>
            <w:lang w:val="nl-NL"/>
          </w:rPr>
          <w:t>Subtitle</w:t>
        </w:r>
        <w:r w:rsidR="006C4CCA">
          <w:rPr>
            <w:noProof/>
          </w:rPr>
          <w:tab/>
        </w:r>
        <w:r w:rsidR="006C4CCA">
          <w:rPr>
            <w:noProof/>
          </w:rPr>
          <w:fldChar w:fldCharType="begin"/>
        </w:r>
        <w:r w:rsidR="006C4CCA">
          <w:rPr>
            <w:noProof/>
          </w:rPr>
          <w:instrText xml:space="preserve"> PAGEREF _Toc68450568 \h </w:instrText>
        </w:r>
        <w:r w:rsidR="006C4CCA">
          <w:rPr>
            <w:noProof/>
          </w:rPr>
        </w:r>
        <w:r w:rsidR="006C4CCA">
          <w:rPr>
            <w:noProof/>
          </w:rPr>
          <w:fldChar w:fldCharType="separate"/>
        </w:r>
        <w:r w:rsidR="006C4CCA">
          <w:rPr>
            <w:noProof/>
          </w:rPr>
          <w:t>3</w:t>
        </w:r>
        <w:r w:rsidR="006C4CCA">
          <w:rPr>
            <w:noProof/>
          </w:rPr>
          <w:fldChar w:fldCharType="end"/>
        </w:r>
      </w:hyperlink>
    </w:p>
    <w:p w14:paraId="02B61BF0" w14:textId="31FBE428" w:rsidR="006C4CCA" w:rsidRDefault="00A36A91">
      <w:pPr>
        <w:pStyle w:val="Inhopg1"/>
        <w:tabs>
          <w:tab w:val="left" w:pos="440"/>
          <w:tab w:val="right" w:leader="dot" w:pos="9628"/>
        </w:tabs>
        <w:rPr>
          <w:rFonts w:asciiTheme="minorHAnsi" w:eastAsiaTheme="minorEastAsia" w:hAnsiTheme="minorHAnsi" w:cstheme="minorBidi"/>
          <w:noProof/>
          <w:color w:val="auto"/>
          <w:lang w:eastAsia="nl-BE"/>
        </w:rPr>
      </w:pPr>
      <w:hyperlink w:anchor="_Toc68450569" w:history="1">
        <w:r w:rsidR="006C4CCA" w:rsidRPr="0086034F">
          <w:rPr>
            <w:rStyle w:val="Hyperlink"/>
            <w:noProof/>
          </w:rPr>
          <w:t>4</w:t>
        </w:r>
        <w:r w:rsidR="006C4CCA">
          <w:rPr>
            <w:rFonts w:asciiTheme="minorHAnsi" w:eastAsiaTheme="minorEastAsia" w:hAnsiTheme="minorHAnsi" w:cstheme="minorBidi"/>
            <w:noProof/>
            <w:color w:val="auto"/>
            <w:lang w:eastAsia="nl-BE"/>
          </w:rPr>
          <w:tab/>
        </w:r>
        <w:r w:rsidR="006C4CCA" w:rsidRPr="0086034F">
          <w:rPr>
            <w:rStyle w:val="Hyperlink"/>
            <w:noProof/>
          </w:rPr>
          <w:t>Discussion</w:t>
        </w:r>
        <w:r w:rsidR="006C4CCA">
          <w:rPr>
            <w:noProof/>
          </w:rPr>
          <w:tab/>
        </w:r>
        <w:r w:rsidR="006C4CCA">
          <w:rPr>
            <w:noProof/>
          </w:rPr>
          <w:fldChar w:fldCharType="begin"/>
        </w:r>
        <w:r w:rsidR="006C4CCA">
          <w:rPr>
            <w:noProof/>
          </w:rPr>
          <w:instrText xml:space="preserve"> PAGEREF _Toc68450569 \h </w:instrText>
        </w:r>
        <w:r w:rsidR="006C4CCA">
          <w:rPr>
            <w:noProof/>
          </w:rPr>
        </w:r>
        <w:r w:rsidR="006C4CCA">
          <w:rPr>
            <w:noProof/>
          </w:rPr>
          <w:fldChar w:fldCharType="separate"/>
        </w:r>
        <w:r w:rsidR="006C4CCA">
          <w:rPr>
            <w:noProof/>
          </w:rPr>
          <w:t>3</w:t>
        </w:r>
        <w:r w:rsidR="006C4CCA">
          <w:rPr>
            <w:noProof/>
          </w:rPr>
          <w:fldChar w:fldCharType="end"/>
        </w:r>
      </w:hyperlink>
    </w:p>
    <w:p w14:paraId="1F5A70C0" w14:textId="0D8F1B62" w:rsidR="006C4CCA" w:rsidRDefault="00A36A91">
      <w:pPr>
        <w:pStyle w:val="Inhopg1"/>
        <w:tabs>
          <w:tab w:val="left" w:pos="440"/>
          <w:tab w:val="right" w:leader="dot" w:pos="9628"/>
        </w:tabs>
        <w:rPr>
          <w:rFonts w:asciiTheme="minorHAnsi" w:eastAsiaTheme="minorEastAsia" w:hAnsiTheme="minorHAnsi" w:cstheme="minorBidi"/>
          <w:noProof/>
          <w:color w:val="auto"/>
          <w:lang w:eastAsia="nl-BE"/>
        </w:rPr>
      </w:pPr>
      <w:hyperlink w:anchor="_Toc68450570" w:history="1">
        <w:r w:rsidR="006C4CCA" w:rsidRPr="0086034F">
          <w:rPr>
            <w:rStyle w:val="Hyperlink"/>
            <w:noProof/>
          </w:rPr>
          <w:t>5</w:t>
        </w:r>
        <w:r w:rsidR="006C4CCA">
          <w:rPr>
            <w:rFonts w:asciiTheme="minorHAnsi" w:eastAsiaTheme="minorEastAsia" w:hAnsiTheme="minorHAnsi" w:cstheme="minorBidi"/>
            <w:noProof/>
            <w:color w:val="auto"/>
            <w:lang w:eastAsia="nl-BE"/>
          </w:rPr>
          <w:tab/>
        </w:r>
        <w:r w:rsidR="006C4CCA" w:rsidRPr="0086034F">
          <w:rPr>
            <w:rStyle w:val="Hyperlink"/>
            <w:noProof/>
          </w:rPr>
          <w:t>Reference List</w:t>
        </w:r>
        <w:r w:rsidR="006C4CCA">
          <w:rPr>
            <w:noProof/>
          </w:rPr>
          <w:tab/>
        </w:r>
        <w:r w:rsidR="006C4CCA">
          <w:rPr>
            <w:noProof/>
          </w:rPr>
          <w:fldChar w:fldCharType="begin"/>
        </w:r>
        <w:r w:rsidR="006C4CCA">
          <w:rPr>
            <w:noProof/>
          </w:rPr>
          <w:instrText xml:space="preserve"> PAGEREF _Toc68450570 \h </w:instrText>
        </w:r>
        <w:r w:rsidR="006C4CCA">
          <w:rPr>
            <w:noProof/>
          </w:rPr>
        </w:r>
        <w:r w:rsidR="006C4CCA">
          <w:rPr>
            <w:noProof/>
          </w:rPr>
          <w:fldChar w:fldCharType="separate"/>
        </w:r>
        <w:r w:rsidR="006C4CCA">
          <w:rPr>
            <w:noProof/>
          </w:rPr>
          <w:t>3</w:t>
        </w:r>
        <w:r w:rsidR="006C4CCA">
          <w:rPr>
            <w:noProof/>
          </w:rPr>
          <w:fldChar w:fldCharType="end"/>
        </w:r>
      </w:hyperlink>
    </w:p>
    <w:p w14:paraId="43439431" w14:textId="46C6CD0E" w:rsidR="006C4CCA" w:rsidRDefault="00A24E52" w:rsidP="00A24E52">
      <w:pPr>
        <w:tabs>
          <w:tab w:val="left" w:pos="284"/>
          <w:tab w:val="left" w:pos="567"/>
        </w:tabs>
      </w:pPr>
      <w:r>
        <w:fldChar w:fldCharType="end"/>
      </w:r>
    </w:p>
    <w:p w14:paraId="358476AE" w14:textId="77777777" w:rsidR="00A24E52" w:rsidRDefault="00A24E52" w:rsidP="00A24E52">
      <w:pPr>
        <w:pStyle w:val="Kop1"/>
      </w:pPr>
      <w:bookmarkStart w:id="1" w:name="_Toc31378067"/>
      <w:bookmarkStart w:id="2" w:name="_Toc33538868"/>
      <w:bookmarkStart w:id="3" w:name="_Toc33540972"/>
      <w:bookmarkStart w:id="4" w:name="_Toc33541804"/>
      <w:bookmarkStart w:id="5" w:name="_Toc55125078"/>
      <w:bookmarkStart w:id="6" w:name="_Toc55308001"/>
      <w:bookmarkStart w:id="7" w:name="_Toc68450560"/>
      <w:proofErr w:type="spellStart"/>
      <w:r>
        <w:t>Introduction</w:t>
      </w:r>
      <w:bookmarkEnd w:id="1"/>
      <w:bookmarkEnd w:id="2"/>
      <w:bookmarkEnd w:id="3"/>
      <w:bookmarkEnd w:id="4"/>
      <w:bookmarkEnd w:id="5"/>
      <w:bookmarkEnd w:id="6"/>
      <w:bookmarkEnd w:id="7"/>
      <w:proofErr w:type="spellEnd"/>
    </w:p>
    <w:p w14:paraId="67945FD8" w14:textId="32D28D44" w:rsidR="0098385E" w:rsidRPr="0098385E" w:rsidRDefault="006C4CCA" w:rsidP="006C4CCA">
      <w:pPr>
        <w:rPr>
          <w:lang w:val="en-GB"/>
        </w:rPr>
      </w:pPr>
      <w:r>
        <w:rPr>
          <w:lang w:val="en-GB"/>
        </w:rPr>
        <w:t>Designing</w:t>
      </w:r>
      <w:r w:rsidR="00247A7A">
        <w:rPr>
          <w:lang w:val="en-GB"/>
        </w:rPr>
        <w:t xml:space="preserve"> a  9-channel relay </w:t>
      </w:r>
      <w:commentRangeStart w:id="8"/>
      <w:r w:rsidR="00247A7A">
        <w:rPr>
          <w:lang w:val="en-GB"/>
        </w:rPr>
        <w:t>board</w:t>
      </w:r>
      <w:commentRangeEnd w:id="8"/>
      <w:r w:rsidR="00CD61EC">
        <w:rPr>
          <w:rStyle w:val="Verwijzingopmerking"/>
        </w:rPr>
        <w:commentReference w:id="8"/>
      </w:r>
      <w:r w:rsidR="00247A7A">
        <w:rPr>
          <w:lang w:val="en-GB"/>
        </w:rPr>
        <w:t xml:space="preserve">. The main parts of the board are 9 buttons, 9 relays and an LCD. With the press of a button, a relay can be switched on or off. The state of the relay will then be displayed on the LCD. The decision to build this came </w:t>
      </w:r>
      <w:commentRangeStart w:id="10"/>
      <w:r w:rsidR="00247A7A" w:rsidRPr="00CD61EC">
        <w:rPr>
          <w:highlight w:val="darkMagenta"/>
          <w:lang w:val="en-GB"/>
          <w:rPrChange w:id="11" w:author="Caroline Simon" w:date="2021-05-14T10:42:00Z">
            <w:rPr>
              <w:lang w:val="en-GB"/>
            </w:rPr>
          </w:rPrChange>
        </w:rPr>
        <w:t>to</w:t>
      </w:r>
      <w:commentRangeEnd w:id="10"/>
      <w:r w:rsidR="00CD61EC">
        <w:rPr>
          <w:rStyle w:val="Verwijzingopmerking"/>
        </w:rPr>
        <w:commentReference w:id="10"/>
      </w:r>
      <w:r w:rsidR="00247A7A" w:rsidRPr="00CD61EC">
        <w:rPr>
          <w:highlight w:val="darkMagenta"/>
          <w:lang w:val="en-GB"/>
          <w:rPrChange w:id="12" w:author="Caroline Simon" w:date="2021-05-14T10:42:00Z">
            <w:rPr>
              <w:lang w:val="en-GB"/>
            </w:rPr>
          </w:rPrChange>
        </w:rPr>
        <w:t xml:space="preserve"> me</w:t>
      </w:r>
      <w:r w:rsidR="00247A7A">
        <w:rPr>
          <w:lang w:val="en-GB"/>
        </w:rPr>
        <w:t xml:space="preserve"> particularly because of the relays. Relays can be useful in many other projects. In chapter 2 is a component list and the methods </w:t>
      </w:r>
      <w:r w:rsidR="00247A7A" w:rsidRPr="00CD61EC">
        <w:rPr>
          <w:highlight w:val="darkMagenta"/>
          <w:lang w:val="en-GB"/>
          <w:rPrChange w:id="13" w:author="Caroline Simon" w:date="2021-05-14T10:42:00Z">
            <w:rPr>
              <w:lang w:val="en-GB"/>
            </w:rPr>
          </w:rPrChange>
        </w:rPr>
        <w:t>I used</w:t>
      </w:r>
      <w:r w:rsidR="00247A7A">
        <w:rPr>
          <w:lang w:val="en-GB"/>
        </w:rPr>
        <w:t xml:space="preserve">. The result </w:t>
      </w:r>
      <w:r w:rsidR="00AD2110">
        <w:rPr>
          <w:lang w:val="en-GB"/>
        </w:rPr>
        <w:t xml:space="preserve">of this project </w:t>
      </w:r>
      <w:r w:rsidR="00247A7A">
        <w:rPr>
          <w:lang w:val="en-GB"/>
        </w:rPr>
        <w:t xml:space="preserve">can be seen in chapter 3. In chapter 4 </w:t>
      </w:r>
      <w:r>
        <w:rPr>
          <w:lang w:val="en-GB"/>
        </w:rPr>
        <w:t>are</w:t>
      </w:r>
      <w:r w:rsidR="00247A7A">
        <w:rPr>
          <w:lang w:val="en-GB"/>
        </w:rPr>
        <w:t xml:space="preserve"> the difficulties that </w:t>
      </w:r>
      <w:r w:rsidR="00247A7A" w:rsidRPr="00CD61EC">
        <w:rPr>
          <w:highlight w:val="darkMagenta"/>
          <w:lang w:val="en-GB"/>
          <w:rPrChange w:id="14" w:author="Caroline Simon" w:date="2021-05-14T10:42:00Z">
            <w:rPr>
              <w:lang w:val="en-GB"/>
            </w:rPr>
          </w:rPrChange>
        </w:rPr>
        <w:t xml:space="preserve">I </w:t>
      </w:r>
      <w:r w:rsidR="00AD2110" w:rsidRPr="00CD61EC">
        <w:rPr>
          <w:highlight w:val="darkMagenta"/>
          <w:lang w:val="en-GB"/>
          <w:rPrChange w:id="15" w:author="Caroline Simon" w:date="2021-05-14T10:42:00Z">
            <w:rPr>
              <w:lang w:val="en-GB"/>
            </w:rPr>
          </w:rPrChange>
        </w:rPr>
        <w:t>encountered</w:t>
      </w:r>
      <w:r w:rsidR="00247A7A">
        <w:rPr>
          <w:lang w:val="en-GB"/>
        </w:rPr>
        <w:t>.</w:t>
      </w:r>
    </w:p>
    <w:p w14:paraId="1A7FCA2C" w14:textId="039CB6E2" w:rsidR="00A24E52" w:rsidRDefault="00A24E52" w:rsidP="00A24E52">
      <w:pPr>
        <w:pStyle w:val="Kop1"/>
      </w:pPr>
      <w:bookmarkStart w:id="16" w:name="_Toc31378068"/>
      <w:bookmarkStart w:id="17" w:name="_Toc33538869"/>
      <w:bookmarkStart w:id="18" w:name="_Toc33540973"/>
      <w:bookmarkStart w:id="19" w:name="_Toc33541805"/>
      <w:bookmarkStart w:id="20" w:name="_Toc55125079"/>
      <w:bookmarkStart w:id="21" w:name="_Toc55308002"/>
      <w:bookmarkStart w:id="22" w:name="_Toc68450561"/>
      <w:proofErr w:type="spellStart"/>
      <w:r>
        <w:t>Material</w:t>
      </w:r>
      <w:proofErr w:type="spellEnd"/>
      <w:r>
        <w:t xml:space="preserve"> </w:t>
      </w:r>
      <w:proofErr w:type="spellStart"/>
      <w:r>
        <w:t>and</w:t>
      </w:r>
      <w:proofErr w:type="spellEnd"/>
      <w:r>
        <w:t xml:space="preserve"> </w:t>
      </w:r>
      <w:commentRangeStart w:id="23"/>
      <w:proofErr w:type="spellStart"/>
      <w:r>
        <w:t>methods</w:t>
      </w:r>
      <w:bookmarkEnd w:id="16"/>
      <w:bookmarkEnd w:id="17"/>
      <w:bookmarkEnd w:id="18"/>
      <w:bookmarkEnd w:id="19"/>
      <w:bookmarkEnd w:id="20"/>
      <w:bookmarkEnd w:id="21"/>
      <w:bookmarkEnd w:id="22"/>
      <w:commentRangeEnd w:id="23"/>
      <w:proofErr w:type="spellEnd"/>
      <w:r w:rsidR="00CD61EC">
        <w:rPr>
          <w:rStyle w:val="Verwijzingopmerking"/>
          <w:rFonts w:ascii="Calibri" w:eastAsia="Calibri" w:hAnsi="Calibri"/>
          <w:bCs w:val="0"/>
          <w:color w:val="0A0203"/>
          <w:spacing w:val="0"/>
          <w:lang w:val="nl-BE"/>
        </w:rPr>
        <w:commentReference w:id="23"/>
      </w:r>
    </w:p>
    <w:p w14:paraId="6F1DAD14" w14:textId="13B30285" w:rsidR="006C4CCA" w:rsidRPr="006C4CCA" w:rsidRDefault="006C4CCA" w:rsidP="00A24E52">
      <w:pPr>
        <w:rPr>
          <w:lang w:val="en-GB"/>
        </w:rPr>
      </w:pPr>
      <w:r w:rsidRPr="00CD61EC">
        <w:rPr>
          <w:highlight w:val="darkMagenta"/>
          <w:lang w:val="en-GB"/>
          <w:rPrChange w:id="24" w:author="Caroline Simon" w:date="2021-05-14T10:42:00Z">
            <w:rPr>
              <w:lang w:val="en-GB"/>
            </w:rPr>
          </w:rPrChange>
        </w:rPr>
        <w:t>I searched all</w:t>
      </w:r>
      <w:r w:rsidRPr="006C4CCA">
        <w:rPr>
          <w:lang w:val="en-GB"/>
        </w:rPr>
        <w:t xml:space="preserve"> the components from the article. If there was that exact component with the right footprint in Altium Designer then </w:t>
      </w:r>
      <w:r w:rsidRPr="00CD61EC">
        <w:rPr>
          <w:highlight w:val="darkMagenta"/>
          <w:lang w:val="en-GB"/>
          <w:rPrChange w:id="25" w:author="Caroline Simon" w:date="2021-05-14T10:42:00Z">
            <w:rPr>
              <w:lang w:val="en-GB"/>
            </w:rPr>
          </w:rPrChange>
        </w:rPr>
        <w:t xml:space="preserve">I would </w:t>
      </w:r>
      <w:r w:rsidRPr="00CD61EC">
        <w:rPr>
          <w:color w:val="FF0000"/>
          <w:highlight w:val="darkMagenta"/>
          <w:lang w:val="en-GB"/>
          <w:rPrChange w:id="26" w:author="Caroline Simon" w:date="2021-05-14T10:43:00Z">
            <w:rPr>
              <w:lang w:val="en-GB"/>
            </w:rPr>
          </w:rPrChange>
        </w:rPr>
        <w:t xml:space="preserve">you </w:t>
      </w:r>
      <w:r w:rsidRPr="00CD61EC">
        <w:rPr>
          <w:highlight w:val="darkMagenta"/>
          <w:lang w:val="en-GB"/>
          <w:rPrChange w:id="27" w:author="Caroline Simon" w:date="2021-05-14T10:42:00Z">
            <w:rPr>
              <w:lang w:val="en-GB"/>
            </w:rPr>
          </w:rPrChange>
        </w:rPr>
        <w:t>that</w:t>
      </w:r>
      <w:r w:rsidRPr="006C4CCA">
        <w:rPr>
          <w:lang w:val="en-GB"/>
        </w:rPr>
        <w:t xml:space="preserve">. If there </w:t>
      </w:r>
      <w:commentRangeStart w:id="28"/>
      <w:r w:rsidRPr="00CD61EC">
        <w:rPr>
          <w:highlight w:val="yellow"/>
          <w:lang w:val="en-GB"/>
          <w:rPrChange w:id="29" w:author="Caroline Simon" w:date="2021-05-14T10:43:00Z">
            <w:rPr>
              <w:lang w:val="en-GB"/>
            </w:rPr>
          </w:rPrChange>
        </w:rPr>
        <w:t>wasn’t</w:t>
      </w:r>
      <w:commentRangeEnd w:id="28"/>
      <w:r w:rsidR="00CD61EC">
        <w:rPr>
          <w:rStyle w:val="Verwijzingopmerking"/>
        </w:rPr>
        <w:commentReference w:id="28"/>
      </w:r>
      <w:r w:rsidRPr="006C4CCA">
        <w:rPr>
          <w:lang w:val="en-GB"/>
        </w:rPr>
        <w:t xml:space="preserve"> an identical component, </w:t>
      </w:r>
      <w:r w:rsidRPr="00CD61EC">
        <w:rPr>
          <w:highlight w:val="darkMagenta"/>
          <w:lang w:val="en-GB"/>
          <w:rPrChange w:id="31" w:author="Caroline Simon" w:date="2021-05-14T10:43:00Z">
            <w:rPr>
              <w:lang w:val="en-GB"/>
            </w:rPr>
          </w:rPrChange>
        </w:rPr>
        <w:t>I searched</w:t>
      </w:r>
      <w:r w:rsidRPr="006C4CCA">
        <w:rPr>
          <w:lang w:val="en-GB"/>
        </w:rPr>
        <w:t xml:space="preserve"> for another with the same specifications. Price </w:t>
      </w:r>
      <w:r w:rsidRPr="00CD61EC">
        <w:rPr>
          <w:highlight w:val="yellow"/>
          <w:lang w:val="en-GB"/>
          <w:rPrChange w:id="32" w:author="Caroline Simon" w:date="2021-05-14T10:43:00Z">
            <w:rPr>
              <w:lang w:val="en-GB"/>
            </w:rPr>
          </w:rPrChange>
        </w:rPr>
        <w:t>wasn’t</w:t>
      </w:r>
      <w:r w:rsidRPr="006C4CCA">
        <w:rPr>
          <w:lang w:val="en-GB"/>
        </w:rPr>
        <w:t xml:space="preserve"> </w:t>
      </w:r>
      <w:del w:id="33" w:author="Caroline Simon" w:date="2021-05-14T10:43:00Z">
        <w:r w:rsidRPr="006C4CCA" w:rsidDel="00CD61EC">
          <w:rPr>
            <w:lang w:val="en-GB"/>
          </w:rPr>
          <w:delText xml:space="preserve">from </w:delText>
        </w:r>
      </w:del>
      <w:ins w:id="34" w:author="Caroline Simon" w:date="2021-05-14T10:43:00Z">
        <w:r w:rsidR="00CD61EC">
          <w:rPr>
            <w:lang w:val="en-GB"/>
          </w:rPr>
          <w:t>of</w:t>
        </w:r>
        <w:r w:rsidR="00CD61EC" w:rsidRPr="006C4CCA">
          <w:rPr>
            <w:lang w:val="en-GB"/>
          </w:rPr>
          <w:t xml:space="preserve"> </w:t>
        </w:r>
      </w:ins>
      <w:r w:rsidRPr="006C4CCA">
        <w:rPr>
          <w:lang w:val="en-GB"/>
        </w:rPr>
        <w:t xml:space="preserve">the essence for all the small and mass-produced components like resistors, </w:t>
      </w:r>
      <w:commentRangeStart w:id="35"/>
      <w:r w:rsidRPr="006C4CCA">
        <w:rPr>
          <w:lang w:val="en-GB"/>
        </w:rPr>
        <w:t>those</w:t>
      </w:r>
      <w:commentRangeEnd w:id="35"/>
      <w:r w:rsidR="00CD61EC">
        <w:rPr>
          <w:rStyle w:val="Verwijzingopmerking"/>
        </w:rPr>
        <w:commentReference w:id="35"/>
      </w:r>
      <w:r w:rsidRPr="006C4CCA">
        <w:rPr>
          <w:lang w:val="en-GB"/>
        </w:rPr>
        <w:t xml:space="preserve"> only costs a few cents. The components in table 1 with index 1 through 7 are all resistors that were picked because they provide the same specifications and already had a footprint in Altium Designer and are mass-produced. Index 8 through 10 are transistors with the same specifications and their delivery time is very short. On Index 26 is the heatsink for the IC MC7805CTG, </w:t>
      </w:r>
      <w:ins w:id="36" w:author="Caroline Simon" w:date="2021-05-14T10:44:00Z">
        <w:r w:rsidR="00CD61EC">
          <w:rPr>
            <w:lang w:val="en-GB"/>
          </w:rPr>
          <w:t xml:space="preserve">comma </w:t>
        </w:r>
        <w:proofErr w:type="spellStart"/>
        <w:r w:rsidR="00CD61EC">
          <w:rPr>
            <w:lang w:val="en-GB"/>
          </w:rPr>
          <w:t>splice</w:t>
        </w:r>
      </w:ins>
      <w:r w:rsidRPr="006C4CCA">
        <w:rPr>
          <w:lang w:val="en-GB"/>
        </w:rPr>
        <w:t>this</w:t>
      </w:r>
      <w:proofErr w:type="spellEnd"/>
      <w:r w:rsidRPr="006C4CCA">
        <w:rPr>
          <w:lang w:val="en-GB"/>
        </w:rPr>
        <w:t xml:space="preserve"> heatsink is merely different in its </w:t>
      </w:r>
      <w:proofErr w:type="spellStart"/>
      <w:r w:rsidRPr="006C4CCA">
        <w:rPr>
          <w:lang w:val="en-GB"/>
        </w:rPr>
        <w:t>design</w:t>
      </w:r>
      <w:ins w:id="37" w:author="Caroline Simon" w:date="2021-05-14T10:44:00Z">
        <w:r w:rsidR="00CD61EC">
          <w:rPr>
            <w:lang w:val="en-GB"/>
          </w:rPr>
          <w:t>comma</w:t>
        </w:r>
      </w:ins>
      <w:proofErr w:type="spellEnd"/>
      <w:r w:rsidRPr="006C4CCA">
        <w:rPr>
          <w:lang w:val="en-GB"/>
        </w:rPr>
        <w:t xml:space="preserve"> but this one is available </w:t>
      </w:r>
      <w:r w:rsidRPr="00CD61EC">
        <w:rPr>
          <w:color w:val="FF0000"/>
          <w:lang w:val="en-GB"/>
          <w:rPrChange w:id="38" w:author="Caroline Simon" w:date="2021-05-14T10:44:00Z">
            <w:rPr>
              <w:lang w:val="en-GB"/>
            </w:rPr>
          </w:rPrChange>
        </w:rPr>
        <w:t xml:space="preserve">on the contrary </w:t>
      </w:r>
      <w:ins w:id="39" w:author="Caroline Simon" w:date="2021-05-14T10:44:00Z">
        <w:r w:rsidR="00CD61EC">
          <w:rPr>
            <w:lang w:val="en-GB"/>
          </w:rPr>
          <w:t xml:space="preserve">what do you mean? </w:t>
        </w:r>
      </w:ins>
      <w:r w:rsidRPr="006C4CCA">
        <w:rPr>
          <w:lang w:val="en-GB"/>
        </w:rPr>
        <w:t xml:space="preserve">to the heatsink from the </w:t>
      </w:r>
      <w:r w:rsidRPr="00CD61EC">
        <w:rPr>
          <w:color w:val="FF0000"/>
          <w:lang w:val="en-GB"/>
          <w:rPrChange w:id="40" w:author="Caroline Simon" w:date="2021-05-14T10:44:00Z">
            <w:rPr>
              <w:lang w:val="en-GB"/>
            </w:rPr>
          </w:rPrChange>
        </w:rPr>
        <w:t xml:space="preserve">article.is the </w:t>
      </w:r>
      <w:r w:rsidRPr="006C4CCA">
        <w:rPr>
          <w:lang w:val="en-GB"/>
        </w:rPr>
        <w:t xml:space="preserve">heatsink for the IC MC7805CTG, </w:t>
      </w:r>
      <w:r w:rsidRPr="00CD61EC">
        <w:rPr>
          <w:highlight w:val="red"/>
          <w:lang w:val="en-GB"/>
          <w:rPrChange w:id="41" w:author="Caroline Simon" w:date="2021-05-14T10:45:00Z">
            <w:rPr>
              <w:lang w:val="en-GB"/>
            </w:rPr>
          </w:rPrChange>
        </w:rPr>
        <w:t xml:space="preserve">this heatsink is merely different in its design but this one is available on the contrary to the heatsink from the </w:t>
      </w:r>
      <w:commentRangeStart w:id="42"/>
      <w:r w:rsidRPr="00CD61EC">
        <w:rPr>
          <w:highlight w:val="red"/>
          <w:lang w:val="en-GB"/>
          <w:rPrChange w:id="43" w:author="Caroline Simon" w:date="2021-05-14T10:45:00Z">
            <w:rPr>
              <w:lang w:val="en-GB"/>
            </w:rPr>
          </w:rPrChange>
        </w:rPr>
        <w:t>article</w:t>
      </w:r>
      <w:commentRangeEnd w:id="42"/>
      <w:r w:rsidR="00CD61EC">
        <w:rPr>
          <w:rStyle w:val="Verwijzingopmerking"/>
        </w:rPr>
        <w:commentReference w:id="42"/>
      </w:r>
      <w:r w:rsidRPr="00CD61EC">
        <w:rPr>
          <w:highlight w:val="red"/>
          <w:lang w:val="en-GB"/>
          <w:rPrChange w:id="44" w:author="Caroline Simon" w:date="2021-05-14T10:45:00Z">
            <w:rPr>
              <w:lang w:val="en-GB"/>
            </w:rPr>
          </w:rPrChange>
        </w:rPr>
        <w:t>.</w:t>
      </w:r>
      <w:r>
        <w:rPr>
          <w:lang w:val="en-GB"/>
        </w:rPr>
        <w:t xml:space="preserve"> The LCD has a different colour </w:t>
      </w:r>
      <w:proofErr w:type="spellStart"/>
      <w:ins w:id="45" w:author="Caroline Simon" w:date="2021-05-14T10:45:00Z">
        <w:r w:rsidR="00CD61EC">
          <w:rPr>
            <w:lang w:val="en-GB"/>
          </w:rPr>
          <w:t>comma</w:t>
        </w:r>
      </w:ins>
      <w:r>
        <w:rPr>
          <w:lang w:val="en-GB"/>
        </w:rPr>
        <w:t>but</w:t>
      </w:r>
      <w:proofErr w:type="spellEnd"/>
      <w:r>
        <w:rPr>
          <w:lang w:val="en-GB"/>
        </w:rPr>
        <w:t xml:space="preserve"> </w:t>
      </w:r>
      <w:ins w:id="46" w:author="Caroline Simon" w:date="2021-05-14T10:45:00Z">
        <w:r w:rsidR="00CD61EC">
          <w:rPr>
            <w:lang w:val="en-GB"/>
          </w:rPr>
          <w:t xml:space="preserve">has </w:t>
        </w:r>
      </w:ins>
      <w:r>
        <w:rPr>
          <w:lang w:val="en-GB"/>
        </w:rPr>
        <w:t xml:space="preserve">the same specifications and better price. All the remaining components are exactly the same as in the article. Most of the components were bought on </w:t>
      </w:r>
      <w:r w:rsidR="00A36A91">
        <w:fldChar w:fldCharType="begin"/>
      </w:r>
      <w:r w:rsidR="00A36A91" w:rsidRPr="00CD61EC">
        <w:rPr>
          <w:lang w:val="en-GB"/>
          <w:rPrChange w:id="47" w:author="Caroline Simon" w:date="2021-05-14T10:41:00Z">
            <w:rPr/>
          </w:rPrChange>
        </w:rPr>
        <w:instrText xml:space="preserve"> HYPERLINK "https://www.digikey.be/nl" </w:instrText>
      </w:r>
      <w:r w:rsidR="00A36A91">
        <w:fldChar w:fldCharType="separate"/>
      </w:r>
      <w:proofErr w:type="spellStart"/>
      <w:r>
        <w:rPr>
          <w:rStyle w:val="Hyperlink"/>
          <w:lang w:val="en-GB"/>
        </w:rPr>
        <w:t>Digikey</w:t>
      </w:r>
      <w:r w:rsidR="00A36A91">
        <w:rPr>
          <w:rStyle w:val="Hyperlink"/>
          <w:lang w:val="en-GB"/>
        </w:rPr>
        <w:fldChar w:fldCharType="end"/>
      </w:r>
      <w:r>
        <w:rPr>
          <w:lang w:val="en-GB"/>
        </w:rPr>
        <w:t>,</w:t>
      </w:r>
      <w:ins w:id="48" w:author="Caroline Simon" w:date="2021-05-14T10:45:00Z">
        <w:r w:rsidR="00CD61EC">
          <w:rPr>
            <w:lang w:val="en-GB"/>
          </w:rPr>
          <w:t>comma</w:t>
        </w:r>
        <w:proofErr w:type="spellEnd"/>
        <w:r w:rsidR="00CD61EC">
          <w:rPr>
            <w:lang w:val="en-GB"/>
          </w:rPr>
          <w:t xml:space="preserve"> splice</w:t>
        </w:r>
      </w:ins>
      <w:r>
        <w:rPr>
          <w:lang w:val="en-GB"/>
        </w:rPr>
        <w:t xml:space="preserve"> they had the </w:t>
      </w:r>
      <w:proofErr w:type="spellStart"/>
      <w:r w:rsidRPr="00CD61EC">
        <w:rPr>
          <w:color w:val="FF0000"/>
          <w:lang w:val="en-GB"/>
          <w:rPrChange w:id="49" w:author="Caroline Simon" w:date="2021-05-14T10:45:00Z">
            <w:rPr>
              <w:lang w:val="en-GB"/>
            </w:rPr>
          </w:rPrChange>
        </w:rPr>
        <w:t>cheapest</w:t>
      </w:r>
      <w:ins w:id="50" w:author="Caroline Simon" w:date="2021-05-14T10:45:00Z">
        <w:r w:rsidR="00CD61EC">
          <w:rPr>
            <w:lang w:val="en-GB"/>
          </w:rPr>
          <w:t>STinf</w:t>
        </w:r>
      </w:ins>
      <w:proofErr w:type="spellEnd"/>
      <w:r w:rsidRPr="00CD61EC">
        <w:rPr>
          <w:lang w:val="en-GB"/>
        </w:rPr>
        <w:t xml:space="preserve"> </w:t>
      </w:r>
      <w:r>
        <w:rPr>
          <w:lang w:val="en-GB"/>
        </w:rPr>
        <w:t xml:space="preserve">and most available components with the shortest delivery date. Some items were not available on </w:t>
      </w:r>
      <w:proofErr w:type="spellStart"/>
      <w:r>
        <w:rPr>
          <w:lang w:val="en-GB"/>
        </w:rPr>
        <w:t>Digikey,</w:t>
      </w:r>
      <w:ins w:id="51" w:author="Caroline Simon" w:date="2021-05-14T10:45:00Z">
        <w:r w:rsidR="00CD61EC">
          <w:rPr>
            <w:lang w:val="en-GB"/>
          </w:rPr>
          <w:t>comma</w:t>
        </w:r>
        <w:proofErr w:type="spellEnd"/>
        <w:r w:rsidR="00CD61EC">
          <w:rPr>
            <w:lang w:val="en-GB"/>
          </w:rPr>
          <w:t xml:space="preserve"> splice</w:t>
        </w:r>
      </w:ins>
      <w:r>
        <w:rPr>
          <w:lang w:val="en-GB"/>
        </w:rPr>
        <w:t xml:space="preserve"> the second-best option for this situation was </w:t>
      </w:r>
      <w:r w:rsidR="00A36A91">
        <w:fldChar w:fldCharType="begin"/>
      </w:r>
      <w:r w:rsidR="00A36A91" w:rsidRPr="00CD61EC">
        <w:rPr>
          <w:lang w:val="en-GB"/>
          <w:rPrChange w:id="52" w:author="Caroline Simon" w:date="2021-05-14T10:41:00Z">
            <w:rPr/>
          </w:rPrChange>
        </w:rPr>
        <w:instrText xml:space="preserve"> HYPERLINK "https://sinuss.be/" </w:instrText>
      </w:r>
      <w:r w:rsidR="00A36A91">
        <w:fldChar w:fldCharType="separate"/>
      </w:r>
      <w:proofErr w:type="spellStart"/>
      <w:r w:rsidRPr="006C4CCA">
        <w:rPr>
          <w:rStyle w:val="Hyperlink"/>
          <w:lang w:val="en-GB"/>
        </w:rPr>
        <w:t>Sinuss</w:t>
      </w:r>
      <w:proofErr w:type="spellEnd"/>
      <w:r w:rsidR="00A36A91">
        <w:rPr>
          <w:rStyle w:val="Hyperlink"/>
          <w:lang w:val="en-GB"/>
        </w:rPr>
        <w:fldChar w:fldCharType="end"/>
      </w:r>
      <w:r>
        <w:rPr>
          <w:lang w:val="en-GB"/>
        </w:rPr>
        <w:t xml:space="preserve">. </w:t>
      </w:r>
    </w:p>
    <w:p w14:paraId="6085DCE3" w14:textId="2F95C673" w:rsidR="006C4CCA" w:rsidRDefault="006C4CCA" w:rsidP="006C4CCA">
      <w:pPr>
        <w:pStyle w:val="Bijschrift"/>
        <w:keepNext/>
      </w:pPr>
      <w:r>
        <w:lastRenderedPageBreak/>
        <w:t xml:space="preserve">Tabel </w:t>
      </w:r>
      <w:r>
        <w:fldChar w:fldCharType="begin"/>
      </w:r>
      <w:r>
        <w:instrText xml:space="preserve"> SEQ Tabel \* ARABIC </w:instrText>
      </w:r>
      <w:r>
        <w:fldChar w:fldCharType="separate"/>
      </w:r>
      <w:r>
        <w:rPr>
          <w:noProof/>
        </w:rPr>
        <w:t>1</w:t>
      </w:r>
      <w:r>
        <w:fldChar w:fldCharType="end"/>
      </w:r>
      <w:r>
        <w:t xml:space="preserve"> component list</w:t>
      </w:r>
    </w:p>
    <w:bookmarkStart w:id="53" w:name="_MON_1679056805"/>
    <w:bookmarkEnd w:id="53"/>
    <w:p w14:paraId="59A6501F" w14:textId="50FC77A3" w:rsidR="00CD7A2C" w:rsidRPr="00CD7A2C" w:rsidRDefault="006C4CCA" w:rsidP="00A24E52">
      <w:pPr>
        <w:rPr>
          <w:lang w:val="en-GB"/>
        </w:rPr>
      </w:pPr>
      <w:r>
        <w:rPr>
          <w:lang w:val="en-GB"/>
        </w:rPr>
        <w:object w:dxaOrig="9968" w:dyaOrig="8152" w14:anchorId="621FF8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75pt;height:407.25pt" o:ole="">
            <v:imagedata r:id="rId12" o:title=""/>
          </v:shape>
          <o:OLEObject Type="Embed" ProgID="Excel.Sheet.12" ShapeID="_x0000_i1025" DrawAspect="Content" ObjectID="_1682494348" r:id="rId13"/>
        </w:object>
      </w:r>
    </w:p>
    <w:p w14:paraId="346496FC" w14:textId="66C1C461" w:rsidR="00CD7A2C" w:rsidRPr="006C4CCA" w:rsidRDefault="006C4CCA" w:rsidP="00A24E52">
      <w:pPr>
        <w:rPr>
          <w:lang w:val="en-US"/>
        </w:rPr>
      </w:pPr>
      <w:r w:rsidRPr="006C4CCA">
        <w:rPr>
          <w:lang w:val="en-US"/>
        </w:rPr>
        <w:t>In table 1 is a l</w:t>
      </w:r>
      <w:r>
        <w:rPr>
          <w:lang w:val="en-US"/>
        </w:rPr>
        <w:t>ist of all the components used in this project. There is also a column for the prices and the supplier of the component.</w:t>
      </w:r>
      <w:ins w:id="54" w:author="Caroline Simon" w:date="2021-05-14T10:41:00Z">
        <w:r w:rsidR="00CD61EC">
          <w:rPr>
            <w:lang w:val="en-US"/>
          </w:rPr>
          <w:t xml:space="preserve"> Goes above table: check slides!</w:t>
        </w:r>
      </w:ins>
    </w:p>
    <w:p w14:paraId="1BE30EA3" w14:textId="48B1D555" w:rsidR="006C4CCA" w:rsidRDefault="006C4CCA" w:rsidP="00A24E52">
      <w:pPr>
        <w:rPr>
          <w:lang w:val="en-US"/>
        </w:rPr>
      </w:pPr>
      <w:r>
        <w:rPr>
          <w:lang w:val="en-US"/>
        </w:rPr>
        <w:t xml:space="preserve">To test if the LCD could fit the preferred socket and if it had the same pin-out, </w:t>
      </w:r>
      <w:r w:rsidRPr="00CD61EC">
        <w:rPr>
          <w:highlight w:val="darkMagenta"/>
          <w:lang w:val="en-US"/>
          <w:rPrChange w:id="55" w:author="Caroline Simon" w:date="2021-05-14T10:41:00Z">
            <w:rPr>
              <w:lang w:val="en-US"/>
            </w:rPr>
          </w:rPrChange>
        </w:rPr>
        <w:t>I searched</w:t>
      </w:r>
      <w:r>
        <w:rPr>
          <w:lang w:val="en-US"/>
        </w:rPr>
        <w:t xml:space="preserve"> the datasheet of the display. The datasheet shows that it has the exact pinout. To be certain, it was also test-fitted into the socket. </w:t>
      </w:r>
      <w:ins w:id="56" w:author="Caroline Simon" w:date="2021-05-14T10:41:00Z">
        <w:r w:rsidR="00CD61EC">
          <w:rPr>
            <w:lang w:val="en-US"/>
          </w:rPr>
          <w:t>BV??</w:t>
        </w:r>
      </w:ins>
    </w:p>
    <w:p w14:paraId="70C6A29B" w14:textId="0F5900A9" w:rsidR="006C4CCA" w:rsidRDefault="006C4CCA" w:rsidP="00A24E52">
      <w:pPr>
        <w:rPr>
          <w:lang w:val="en-US"/>
        </w:rPr>
      </w:pPr>
    </w:p>
    <w:p w14:paraId="647AF9AE" w14:textId="43487245" w:rsidR="006C4CCA" w:rsidRDefault="006C4CCA" w:rsidP="00A24E52">
      <w:pPr>
        <w:rPr>
          <w:lang w:val="en-US"/>
        </w:rPr>
      </w:pPr>
    </w:p>
    <w:p w14:paraId="4D5492D0" w14:textId="1ADFAC3C" w:rsidR="006C4CCA" w:rsidRDefault="006C4CCA" w:rsidP="00A24E52">
      <w:pPr>
        <w:rPr>
          <w:lang w:val="en-US"/>
        </w:rPr>
      </w:pPr>
    </w:p>
    <w:p w14:paraId="11DF4241" w14:textId="3F1186BE" w:rsidR="006C4CCA" w:rsidRDefault="006C4CCA" w:rsidP="00A24E52">
      <w:pPr>
        <w:rPr>
          <w:lang w:val="en-US"/>
        </w:rPr>
      </w:pPr>
    </w:p>
    <w:p w14:paraId="1E6AFE2B" w14:textId="225CA09E" w:rsidR="006C4CCA" w:rsidRDefault="006C4CCA" w:rsidP="00A24E52">
      <w:pPr>
        <w:rPr>
          <w:lang w:val="en-US"/>
        </w:rPr>
      </w:pPr>
    </w:p>
    <w:p w14:paraId="568AA4D7" w14:textId="2347214E" w:rsidR="006C4CCA" w:rsidRDefault="006C4CCA" w:rsidP="00A24E52">
      <w:pPr>
        <w:rPr>
          <w:lang w:val="en-US"/>
        </w:rPr>
      </w:pPr>
    </w:p>
    <w:p w14:paraId="7AD576B0" w14:textId="3E7BDA9D" w:rsidR="006C4CCA" w:rsidRDefault="006C4CCA" w:rsidP="00A24E52">
      <w:pPr>
        <w:rPr>
          <w:lang w:val="en-US"/>
        </w:rPr>
      </w:pPr>
    </w:p>
    <w:p w14:paraId="307E840A" w14:textId="77777777" w:rsidR="006C4CCA" w:rsidRPr="006C4CCA" w:rsidRDefault="006C4CCA" w:rsidP="00A24E52">
      <w:pPr>
        <w:rPr>
          <w:lang w:val="en-US"/>
        </w:rPr>
      </w:pPr>
    </w:p>
    <w:p w14:paraId="26574C6E" w14:textId="77777777" w:rsidR="00A24E52" w:rsidRDefault="00A24E52" w:rsidP="00A24E52">
      <w:pPr>
        <w:pStyle w:val="Kop1"/>
      </w:pPr>
      <w:bookmarkStart w:id="57" w:name="_Toc31378069"/>
      <w:bookmarkStart w:id="58" w:name="_Toc33538870"/>
      <w:bookmarkStart w:id="59" w:name="_Toc33540974"/>
      <w:bookmarkStart w:id="60" w:name="_Toc33541806"/>
      <w:bookmarkStart w:id="61" w:name="_Toc55125080"/>
      <w:bookmarkStart w:id="62" w:name="_Toc55308003"/>
      <w:bookmarkStart w:id="63" w:name="_Toc68450562"/>
      <w:proofErr w:type="spellStart"/>
      <w:r>
        <w:t>Results</w:t>
      </w:r>
      <w:bookmarkEnd w:id="57"/>
      <w:bookmarkEnd w:id="58"/>
      <w:bookmarkEnd w:id="59"/>
      <w:bookmarkEnd w:id="60"/>
      <w:bookmarkEnd w:id="61"/>
      <w:bookmarkEnd w:id="62"/>
      <w:bookmarkEnd w:id="63"/>
      <w:proofErr w:type="spellEnd"/>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lastRenderedPageBreak/>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7336BD3A" w:rsidR="00A24E52" w:rsidRDefault="00BA30F7" w:rsidP="00A24E52">
      <w:pPr>
        <w:pStyle w:val="Kop2"/>
      </w:pPr>
      <w:bookmarkStart w:id="64" w:name="_Toc55308004"/>
      <w:bookmarkStart w:id="65" w:name="_Toc68450563"/>
      <w:proofErr w:type="spellStart"/>
      <w:r>
        <w:t>Subtitle</w:t>
      </w:r>
      <w:proofErr w:type="spellEnd"/>
      <w:r w:rsidR="00A24E52">
        <w:t xml:space="preserve"> 1</w:t>
      </w:r>
      <w:bookmarkEnd w:id="64"/>
      <w:bookmarkEnd w:id="65"/>
    </w:p>
    <w:p w14:paraId="3E49C2C4" w14:textId="0A8C12CF" w:rsidR="00A24E52" w:rsidRDefault="00BA30F7" w:rsidP="00A24E52">
      <w:pPr>
        <w:pStyle w:val="Kop3"/>
        <w:rPr>
          <w:lang w:val="nl-NL"/>
        </w:rPr>
      </w:pPr>
      <w:bookmarkStart w:id="66" w:name="_Toc55308005"/>
      <w:bookmarkStart w:id="67" w:name="_Toc68450564"/>
      <w:proofErr w:type="spellStart"/>
      <w:r>
        <w:rPr>
          <w:lang w:val="nl-NL"/>
        </w:rPr>
        <w:t>Subtitle</w:t>
      </w:r>
      <w:bookmarkEnd w:id="66"/>
      <w:bookmarkEnd w:id="67"/>
      <w:proofErr w:type="spellEnd"/>
    </w:p>
    <w:p w14:paraId="16017F82" w14:textId="77777777" w:rsidR="00BA30F7" w:rsidRDefault="00BA30F7" w:rsidP="00BA30F7">
      <w:pPr>
        <w:pStyle w:val="Kop3"/>
        <w:rPr>
          <w:lang w:val="nl-NL"/>
        </w:rPr>
      </w:pPr>
      <w:bookmarkStart w:id="68" w:name="_Toc68450565"/>
      <w:bookmarkStart w:id="69" w:name="_Toc55308007"/>
      <w:proofErr w:type="spellStart"/>
      <w:r>
        <w:rPr>
          <w:lang w:val="nl-NL"/>
        </w:rPr>
        <w:t>Subtitle</w:t>
      </w:r>
      <w:bookmarkEnd w:id="68"/>
      <w:proofErr w:type="spellEnd"/>
    </w:p>
    <w:p w14:paraId="58C1F5DF" w14:textId="61F198AA" w:rsidR="00A24E52" w:rsidRDefault="00BA30F7" w:rsidP="00A24E52">
      <w:pPr>
        <w:pStyle w:val="Kop2"/>
      </w:pPr>
      <w:bookmarkStart w:id="70" w:name="_Toc68450566"/>
      <w:proofErr w:type="spellStart"/>
      <w:r>
        <w:t>Subtitle</w:t>
      </w:r>
      <w:proofErr w:type="spellEnd"/>
      <w:r w:rsidR="00A24E52">
        <w:t xml:space="preserve"> 2</w:t>
      </w:r>
      <w:bookmarkEnd w:id="69"/>
      <w:bookmarkEnd w:id="70"/>
    </w:p>
    <w:p w14:paraId="04BABE1A" w14:textId="77777777" w:rsidR="00BA30F7" w:rsidRDefault="00BA30F7" w:rsidP="00BA30F7">
      <w:pPr>
        <w:pStyle w:val="Kop3"/>
        <w:rPr>
          <w:lang w:val="nl-NL"/>
        </w:rPr>
      </w:pPr>
      <w:bookmarkStart w:id="71" w:name="_Toc68450567"/>
      <w:bookmarkStart w:id="72" w:name="_Toc55308009"/>
      <w:proofErr w:type="spellStart"/>
      <w:r>
        <w:rPr>
          <w:lang w:val="nl-NL"/>
        </w:rPr>
        <w:t>Subtitle</w:t>
      </w:r>
      <w:bookmarkEnd w:id="71"/>
      <w:proofErr w:type="spellEnd"/>
    </w:p>
    <w:p w14:paraId="0B1B9688" w14:textId="77777777" w:rsidR="00BA30F7" w:rsidRDefault="00BA30F7" w:rsidP="00BA30F7">
      <w:pPr>
        <w:pStyle w:val="Kop3"/>
        <w:rPr>
          <w:lang w:val="nl-NL"/>
        </w:rPr>
      </w:pPr>
      <w:bookmarkStart w:id="73" w:name="_Toc68450568"/>
      <w:bookmarkStart w:id="74" w:name="_Toc55308010"/>
      <w:bookmarkEnd w:id="72"/>
      <w:proofErr w:type="spellStart"/>
      <w:r>
        <w:rPr>
          <w:lang w:val="nl-NL"/>
        </w:rPr>
        <w:t>Subtitle</w:t>
      </w:r>
      <w:bookmarkEnd w:id="73"/>
      <w:proofErr w:type="spellEnd"/>
    </w:p>
    <w:p w14:paraId="1DCE8FD4" w14:textId="77777777" w:rsidR="00A24E52" w:rsidRDefault="00A24E52" w:rsidP="00A24E52">
      <w:pPr>
        <w:pStyle w:val="Kop1"/>
      </w:pPr>
      <w:bookmarkStart w:id="75" w:name="_Toc31378070"/>
      <w:bookmarkStart w:id="76" w:name="_Toc33538871"/>
      <w:bookmarkStart w:id="77" w:name="_Toc33540975"/>
      <w:bookmarkStart w:id="78" w:name="_Toc33541807"/>
      <w:bookmarkStart w:id="79" w:name="_Toc55125081"/>
      <w:bookmarkStart w:id="80" w:name="_Toc55308011"/>
      <w:bookmarkStart w:id="81" w:name="_Toc68450569"/>
      <w:bookmarkEnd w:id="74"/>
      <w:proofErr w:type="spellStart"/>
      <w:r>
        <w:t>Discussion</w:t>
      </w:r>
      <w:bookmarkEnd w:id="75"/>
      <w:bookmarkEnd w:id="76"/>
      <w:bookmarkEnd w:id="77"/>
      <w:bookmarkEnd w:id="78"/>
      <w:bookmarkEnd w:id="79"/>
      <w:bookmarkEnd w:id="80"/>
      <w:bookmarkEnd w:id="81"/>
      <w:proofErr w:type="spellEnd"/>
    </w:p>
    <w:p w14:paraId="1A318E65" w14:textId="647D62ED" w:rsidR="00CB0F63" w:rsidRDefault="006265B1" w:rsidP="00A24E52">
      <w:pPr>
        <w:rPr>
          <w:lang w:val="en-GB"/>
        </w:rPr>
      </w:pPr>
      <w:r>
        <w:rPr>
          <w:lang w:val="en-GB"/>
        </w:rPr>
        <w:t>[</w:t>
      </w:r>
      <w:r w:rsidR="00CB0F63" w:rsidRPr="00CB0F63">
        <w:rPr>
          <w:lang w:val="en-GB"/>
        </w:rPr>
        <w:t>Reflect</w:t>
      </w:r>
      <w:r w:rsidR="00CB0F63">
        <w:rPr>
          <w:lang w:val="en-GB"/>
        </w:rPr>
        <w:t xml:space="preserve"> on</w:t>
      </w:r>
      <w:r w:rsidR="00CB0F63" w:rsidRPr="00CB0F63">
        <w:rPr>
          <w:lang w:val="en-GB"/>
        </w:rPr>
        <w:t xml:space="preserve"> and discuss y</w:t>
      </w:r>
      <w:r w:rsidR="00CB0F63">
        <w:rPr>
          <w:lang w:val="en-GB"/>
        </w:rPr>
        <w:t xml:space="preserve">our project. </w:t>
      </w:r>
    </w:p>
    <w:p w14:paraId="523E1F3A" w14:textId="5F6B4EAA" w:rsidR="00CB0F63" w:rsidRDefault="00CB0F63" w:rsidP="00CB0F63">
      <w:pPr>
        <w:pStyle w:val="Lijstalinea"/>
        <w:numPr>
          <w:ilvl w:val="0"/>
          <w:numId w:val="11"/>
        </w:numPr>
        <w:rPr>
          <w:lang w:val="en-GB"/>
        </w:rPr>
      </w:pPr>
      <w:r w:rsidRPr="00CB0F63">
        <w:rPr>
          <w:lang w:val="en-GB"/>
        </w:rPr>
        <w:t xml:space="preserve">Which difficulties did you encounter during the design process and why? How did you solve these issues? </w:t>
      </w:r>
    </w:p>
    <w:p w14:paraId="32B5CB3B" w14:textId="3948FCE2" w:rsidR="00CB0F63" w:rsidRDefault="00CB0F63" w:rsidP="00CB0F63">
      <w:pPr>
        <w:pStyle w:val="Lijstalinea"/>
        <w:numPr>
          <w:ilvl w:val="0"/>
          <w:numId w:val="11"/>
        </w:numPr>
        <w:rPr>
          <w:lang w:val="en-GB"/>
        </w:rPr>
      </w:pPr>
      <w:r>
        <w:rPr>
          <w:lang w:val="en-GB"/>
        </w:rPr>
        <w:t>Reflect on the process: did things go as expected? Would you choose the same approach if you had to do the project all over again? Are there issues that still need to be fixed? How come?</w:t>
      </w:r>
    </w:p>
    <w:p w14:paraId="401A3B53" w14:textId="24365B96" w:rsidR="006265B1" w:rsidRDefault="006265B1" w:rsidP="006265B1">
      <w:pPr>
        <w:rPr>
          <w:lang w:val="en-GB"/>
        </w:rPr>
      </w:pPr>
      <w:r>
        <w:rPr>
          <w:b/>
          <w:bCs/>
          <w:lang w:val="en-GB"/>
        </w:rPr>
        <w:t>+/-3</w:t>
      </w:r>
      <w:r w:rsidRPr="006265B1">
        <w:rPr>
          <w:b/>
          <w:bCs/>
          <w:lang w:val="en-GB"/>
        </w:rPr>
        <w:t>00 words</w:t>
      </w:r>
      <w:r>
        <w:rPr>
          <w:lang w:val="en-GB"/>
        </w:rPr>
        <w:t>]</w:t>
      </w:r>
    </w:p>
    <w:p w14:paraId="54645671" w14:textId="77777777" w:rsidR="006C4CCA" w:rsidRPr="006265B1" w:rsidRDefault="006C4CCA" w:rsidP="006265B1">
      <w:pPr>
        <w:rPr>
          <w:lang w:val="en-GB"/>
        </w:rPr>
      </w:pPr>
    </w:p>
    <w:bookmarkStart w:id="82" w:name="_Toc68450570" w:displacedByCustomXml="next"/>
    <w:sdt>
      <w:sdtPr>
        <w:rPr>
          <w:rFonts w:ascii="Calibri" w:eastAsia="Calibri" w:hAnsi="Calibri"/>
          <w:bCs w:val="0"/>
          <w:color w:val="0A0203"/>
          <w:spacing w:val="0"/>
          <w:sz w:val="22"/>
          <w:szCs w:val="22"/>
          <w:lang w:val="nl-BE"/>
        </w:rPr>
        <w:id w:val="-1785809128"/>
        <w:docPartObj>
          <w:docPartGallery w:val="Bibliographies"/>
          <w:docPartUnique/>
        </w:docPartObj>
      </w:sdtPr>
      <w:sdtEndPr/>
      <w:sdtContent>
        <w:p w14:paraId="0CBB5DEB" w14:textId="6847C3FB" w:rsidR="006C4CCA" w:rsidRDefault="006C4CCA">
          <w:pPr>
            <w:pStyle w:val="Kop1"/>
          </w:pPr>
          <w:r>
            <w:t>Reference List</w:t>
          </w:r>
          <w:bookmarkEnd w:id="82"/>
        </w:p>
        <w:sdt>
          <w:sdtPr>
            <w:id w:val="111145805"/>
            <w:bibliography/>
          </w:sdtPr>
          <w:sdtEndPr/>
          <w:sdtContent>
            <w:commentRangeStart w:id="83" w:displacedByCustomXml="prev"/>
            <w:p w14:paraId="6453B909" w14:textId="77777777" w:rsidR="006C4CCA" w:rsidRDefault="006C4CCA">
              <w:pPr>
                <w:rPr>
                  <w:noProof/>
                  <w:color w:val="auto"/>
                  <w:lang w:val="en-GB"/>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6C4CCA" w:rsidRPr="00CD61EC" w14:paraId="0C155185" w14:textId="77777777">
                <w:trPr>
                  <w:divId w:val="270667642"/>
                  <w:tblCellSpacing w:w="15" w:type="dxa"/>
                </w:trPr>
                <w:tc>
                  <w:tcPr>
                    <w:tcW w:w="50" w:type="pct"/>
                    <w:hideMark/>
                  </w:tcPr>
                  <w:p w14:paraId="4FB65C68" w14:textId="17406167" w:rsidR="006C4CCA" w:rsidRDefault="006C4CCA">
                    <w:pPr>
                      <w:pStyle w:val="Bibliografie"/>
                      <w:rPr>
                        <w:noProof/>
                        <w:sz w:val="24"/>
                        <w:szCs w:val="24"/>
                        <w:lang w:val="nl-NL"/>
                      </w:rPr>
                    </w:pPr>
                    <w:r>
                      <w:rPr>
                        <w:noProof/>
                        <w:lang w:val="nl-NL"/>
                      </w:rPr>
                      <w:t xml:space="preserve">[1] </w:t>
                    </w:r>
                  </w:p>
                </w:tc>
                <w:tc>
                  <w:tcPr>
                    <w:tcW w:w="0" w:type="auto"/>
                    <w:hideMark/>
                  </w:tcPr>
                  <w:p w14:paraId="2203EFDA" w14:textId="77777777" w:rsidR="006C4CCA" w:rsidRPr="006C4CCA" w:rsidRDefault="006C4CCA">
                    <w:pPr>
                      <w:pStyle w:val="Bibliografie"/>
                      <w:rPr>
                        <w:noProof/>
                        <w:lang w:val="en-US"/>
                      </w:rPr>
                    </w:pPr>
                    <w:r w:rsidRPr="006C4CCA">
                      <w:rPr>
                        <w:noProof/>
                        <w:lang w:val="en-US"/>
                      </w:rPr>
                      <w:t>M. Displays, „farnell,” 31 October 2016. [Online]. Available: http://www.farnell.com/datasheets/2825766.pdf. [Geopend 3 April 2021].</w:t>
                    </w:r>
                  </w:p>
                </w:tc>
              </w:tr>
              <w:tr w:rsidR="006C4CCA" w14:paraId="1BDABA23" w14:textId="77777777">
                <w:trPr>
                  <w:divId w:val="270667642"/>
                  <w:tblCellSpacing w:w="15" w:type="dxa"/>
                </w:trPr>
                <w:tc>
                  <w:tcPr>
                    <w:tcW w:w="50" w:type="pct"/>
                    <w:hideMark/>
                  </w:tcPr>
                  <w:p w14:paraId="28E50E32" w14:textId="77777777" w:rsidR="006C4CCA" w:rsidRDefault="006C4CCA">
                    <w:pPr>
                      <w:pStyle w:val="Bibliografie"/>
                      <w:rPr>
                        <w:noProof/>
                        <w:lang w:val="nl-NL"/>
                      </w:rPr>
                    </w:pPr>
                    <w:r>
                      <w:rPr>
                        <w:noProof/>
                        <w:lang w:val="nl-NL"/>
                      </w:rPr>
                      <w:t xml:space="preserve">[2] </w:t>
                    </w:r>
                  </w:p>
                </w:tc>
                <w:tc>
                  <w:tcPr>
                    <w:tcW w:w="0" w:type="auto"/>
                    <w:hideMark/>
                  </w:tcPr>
                  <w:p w14:paraId="765E5473" w14:textId="77777777" w:rsidR="006C4CCA" w:rsidRDefault="006C4CCA">
                    <w:pPr>
                      <w:pStyle w:val="Bibliografie"/>
                      <w:rPr>
                        <w:noProof/>
                        <w:lang w:val="nl-NL"/>
                      </w:rPr>
                    </w:pPr>
                    <w:r w:rsidRPr="006C4CCA">
                      <w:rPr>
                        <w:noProof/>
                        <w:lang w:val="en-US"/>
                      </w:rPr>
                      <w:t xml:space="preserve">E. Labs, „elektormagazine,” 11 January 2019. [Online]. Available: https://www.elektormagazine.com/labs/9-channel-relay-control-board-with-pc-interface-130549#&amp;gid=1&amp;pid=4. </w:t>
                    </w:r>
                    <w:r>
                      <w:rPr>
                        <w:noProof/>
                        <w:lang w:val="nl-NL"/>
                      </w:rPr>
                      <w:t>[Geopend 2 April 2021].</w:t>
                    </w:r>
                  </w:p>
                </w:tc>
              </w:tr>
            </w:tbl>
            <w:p w14:paraId="31239C05" w14:textId="77777777" w:rsidR="006C4CCA" w:rsidRDefault="006C4CCA">
              <w:pPr>
                <w:divId w:val="270667642"/>
                <w:rPr>
                  <w:rFonts w:eastAsia="Times New Roman"/>
                  <w:noProof/>
                </w:rPr>
              </w:pPr>
            </w:p>
            <w:p w14:paraId="0B0EB772" w14:textId="29A66E9E" w:rsidR="006C4CCA" w:rsidRDefault="006C4CCA">
              <w:r>
                <w:rPr>
                  <w:b/>
                  <w:bCs/>
                </w:rPr>
                <w:fldChar w:fldCharType="end"/>
              </w:r>
              <w:commentRangeEnd w:id="83"/>
              <w:r w:rsidR="00CD61EC">
                <w:rPr>
                  <w:rStyle w:val="Verwijzingopmerking"/>
                </w:rPr>
                <w:commentReference w:id="83"/>
              </w:r>
            </w:p>
          </w:sdtContent>
        </w:sdt>
      </w:sdtContent>
    </w:sdt>
    <w:p w14:paraId="5D138F96" w14:textId="19BE52B9" w:rsidR="004E03E9" w:rsidRPr="00CB0F63" w:rsidRDefault="004E03E9" w:rsidP="00A24E52">
      <w:pPr>
        <w:rPr>
          <w:lang w:val="en-US"/>
        </w:rPr>
      </w:pPr>
    </w:p>
    <w:sectPr w:rsidR="004E03E9" w:rsidRPr="00CB0F63">
      <w:headerReference w:type="default" r:id="rId14"/>
      <w:footerReference w:type="default" r:id="rId15"/>
      <w:headerReference w:type="first" r:id="rId16"/>
      <w:footerReference w:type="first" r:id="rId17"/>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roline Simon" w:date="2021-05-14T10:46:00Z" w:initials="CS">
    <w:p w14:paraId="55746AB4" w14:textId="33CFC61B" w:rsidR="00CD61EC" w:rsidRDefault="00CD61EC">
      <w:pPr>
        <w:pStyle w:val="Tekstopmerking"/>
      </w:pPr>
      <w:r>
        <w:rPr>
          <w:rStyle w:val="Verwijzingopmerking"/>
        </w:rPr>
        <w:annotationRef/>
      </w:r>
      <w:r>
        <w:t>10/20</w:t>
      </w:r>
    </w:p>
  </w:comment>
  <w:comment w:id="8" w:author="Caroline Simon" w:date="2021-05-14T10:42:00Z" w:initials="CS">
    <w:p w14:paraId="3E662393" w14:textId="77777777" w:rsidR="00CD61EC" w:rsidRPr="00DC1A0B" w:rsidRDefault="00CD61EC" w:rsidP="00CD61EC">
      <w:pPr>
        <w:pStyle w:val="Kop4"/>
      </w:pPr>
      <w:r>
        <w:rPr>
          <w:rStyle w:val="Verwijzingopmerking"/>
        </w:rPr>
        <w:annotationRef/>
      </w:r>
      <w:bookmarkStart w:id="9" w:name="_Hlk60052090"/>
      <w:r w:rsidRPr="00DC1A0B">
        <w:t>Vervoegd werkwoord</w:t>
      </w:r>
    </w:p>
    <w:p w14:paraId="6F6FA607" w14:textId="77777777" w:rsidR="00CD61EC" w:rsidRPr="00DC1A0B" w:rsidRDefault="00CD61EC" w:rsidP="00CD61EC">
      <w:pPr>
        <w:spacing w:after="0"/>
        <w:rPr>
          <w:rFonts w:cstheme="minorHAnsi"/>
          <w:sz w:val="24"/>
          <w:szCs w:val="24"/>
        </w:rPr>
      </w:pPr>
      <w:r w:rsidRPr="00DC1A0B">
        <w:rPr>
          <w:rFonts w:cstheme="minorHAnsi"/>
          <w:sz w:val="24"/>
          <w:szCs w:val="24"/>
        </w:rPr>
        <w:t>Elke zin heeft een onderwerp en een vervoegd werkwoord nodig!</w:t>
      </w:r>
    </w:p>
    <w:bookmarkEnd w:id="9"/>
    <w:p w14:paraId="299F82E4" w14:textId="29413C67" w:rsidR="00CD61EC" w:rsidRDefault="00CD61EC">
      <w:pPr>
        <w:pStyle w:val="Tekstopmerking"/>
      </w:pPr>
    </w:p>
  </w:comment>
  <w:comment w:id="10" w:author="Caroline Simon" w:date="2021-05-14T10:42:00Z" w:initials="CS">
    <w:p w14:paraId="43E5A3CA" w14:textId="77777777" w:rsidR="00CD61EC" w:rsidRPr="00DC1A0B" w:rsidRDefault="00CD61EC" w:rsidP="00CD61EC">
      <w:pPr>
        <w:pStyle w:val="Kop4"/>
      </w:pPr>
      <w:r>
        <w:rPr>
          <w:rStyle w:val="Verwijzingopmerking"/>
        </w:rPr>
        <w:annotationRef/>
      </w:r>
      <w:r w:rsidRPr="00DC1A0B">
        <w:t>I</w:t>
      </w:r>
    </w:p>
    <w:p w14:paraId="5BC95DA3" w14:textId="77777777" w:rsidR="00CD61EC" w:rsidRPr="00DC1A0B" w:rsidRDefault="00CD61EC" w:rsidP="00CD61EC">
      <w:pPr>
        <w:pStyle w:val="Geenafstand"/>
        <w:rPr>
          <w:sz w:val="24"/>
          <w:szCs w:val="24"/>
          <w:lang w:val="en-GB"/>
        </w:rPr>
      </w:pPr>
      <w:r w:rsidRPr="00DC1A0B">
        <w:rPr>
          <w:sz w:val="24"/>
          <w:szCs w:val="24"/>
          <w:lang w:val="en-GB"/>
        </w:rPr>
        <w:t xml:space="preserve">The style of an academic text is </w:t>
      </w:r>
      <w:r w:rsidRPr="00DC1A0B">
        <w:rPr>
          <w:b/>
          <w:sz w:val="24"/>
          <w:szCs w:val="24"/>
          <w:lang w:val="en-GB"/>
        </w:rPr>
        <w:t>depersonalized</w:t>
      </w:r>
      <w:r w:rsidRPr="00DC1A0B">
        <w:rPr>
          <w:sz w:val="24"/>
          <w:szCs w:val="24"/>
          <w:lang w:val="en-GB"/>
        </w:rPr>
        <w:t xml:space="preserve">. </w:t>
      </w:r>
    </w:p>
    <w:p w14:paraId="571A2D93" w14:textId="77777777" w:rsidR="00CD61EC" w:rsidRPr="00DC1A0B" w:rsidRDefault="00CD61EC" w:rsidP="00CD61EC">
      <w:pPr>
        <w:pStyle w:val="Geenafstand"/>
        <w:rPr>
          <w:sz w:val="24"/>
          <w:szCs w:val="24"/>
          <w:lang w:val="en-GB"/>
        </w:rPr>
      </w:pPr>
      <w:r w:rsidRPr="00DC1A0B">
        <w:rPr>
          <w:sz w:val="24"/>
          <w:szCs w:val="24"/>
          <w:lang w:val="en-GB"/>
        </w:rPr>
        <w:t xml:space="preserve">Do not write in a too personal style (overuse ‘I’, ‘we’) </w:t>
      </w:r>
      <w:r w:rsidRPr="00DC1A0B">
        <w:rPr>
          <w:sz w:val="24"/>
          <w:szCs w:val="24"/>
        </w:rPr>
        <w:sym w:font="Wingdings" w:char="F0E0"/>
      </w:r>
      <w:r w:rsidRPr="00DC1A0B">
        <w:rPr>
          <w:sz w:val="24"/>
          <w:szCs w:val="24"/>
          <w:lang w:val="en-GB"/>
        </w:rPr>
        <w:t xml:space="preserve"> use a more neutral, objective style</w:t>
      </w:r>
    </w:p>
    <w:p w14:paraId="225347CE" w14:textId="77777777" w:rsidR="00CD61EC" w:rsidRPr="00DC1A0B" w:rsidRDefault="00CD61EC" w:rsidP="00CD61EC">
      <w:pPr>
        <w:pStyle w:val="Geenafstand"/>
        <w:rPr>
          <w:sz w:val="24"/>
          <w:szCs w:val="24"/>
          <w:lang w:val="en-GB"/>
        </w:rPr>
      </w:pPr>
      <w:r w:rsidRPr="00DC1A0B">
        <w:rPr>
          <w:sz w:val="24"/>
          <w:szCs w:val="24"/>
          <w:lang w:val="en-GB"/>
        </w:rPr>
        <w:t xml:space="preserve">The reader is not addressed as </w:t>
      </w:r>
      <w:r w:rsidRPr="00DC1A0B">
        <w:rPr>
          <w:i/>
          <w:sz w:val="24"/>
          <w:szCs w:val="24"/>
          <w:lang w:val="en-GB"/>
        </w:rPr>
        <w:t>you</w:t>
      </w:r>
      <w:r w:rsidRPr="00DC1A0B">
        <w:rPr>
          <w:sz w:val="24"/>
          <w:szCs w:val="24"/>
          <w:lang w:val="en-GB"/>
        </w:rPr>
        <w:t xml:space="preserve">. </w:t>
      </w:r>
    </w:p>
    <w:p w14:paraId="6FF676C9" w14:textId="77777777" w:rsidR="00CD61EC" w:rsidRPr="00DC1A0B" w:rsidRDefault="00CD61EC" w:rsidP="00CD61EC">
      <w:pPr>
        <w:pStyle w:val="Geenafstand"/>
        <w:numPr>
          <w:ilvl w:val="0"/>
          <w:numId w:val="13"/>
        </w:numPr>
        <w:rPr>
          <w:sz w:val="24"/>
          <w:szCs w:val="24"/>
          <w:lang w:val="en-GB"/>
        </w:rPr>
      </w:pPr>
      <w:r w:rsidRPr="00DC1A0B">
        <w:rPr>
          <w:sz w:val="24"/>
          <w:szCs w:val="24"/>
          <w:lang w:val="en-GB"/>
        </w:rPr>
        <w:t xml:space="preserve">highlighted in </w:t>
      </w:r>
      <w:r w:rsidRPr="00DC1A0B">
        <w:rPr>
          <w:sz w:val="24"/>
          <w:szCs w:val="24"/>
          <w:highlight w:val="darkMagenta"/>
          <w:lang w:val="en-GB"/>
        </w:rPr>
        <w:t>purple</w:t>
      </w:r>
    </w:p>
    <w:p w14:paraId="46B6F796" w14:textId="5D37EBC3" w:rsidR="00CD61EC" w:rsidRDefault="00CD61EC">
      <w:pPr>
        <w:pStyle w:val="Tekstopmerking"/>
      </w:pPr>
    </w:p>
  </w:comment>
  <w:comment w:id="23" w:author="Caroline Simon" w:date="2021-05-14T10:41:00Z" w:initials="CS">
    <w:p w14:paraId="035430A2" w14:textId="4BB12662" w:rsidR="00CD61EC" w:rsidRDefault="00CD61EC">
      <w:pPr>
        <w:pStyle w:val="Tekstopmerking"/>
      </w:pPr>
      <w:r>
        <w:rPr>
          <w:rStyle w:val="Verwijzingopmerking"/>
        </w:rPr>
        <w:annotationRef/>
      </w:r>
      <w:r>
        <w:t xml:space="preserve">302 </w:t>
      </w:r>
      <w:proofErr w:type="spellStart"/>
      <w:r>
        <w:t>words</w:t>
      </w:r>
      <w:proofErr w:type="spellEnd"/>
      <w:r>
        <w:t>…</w:t>
      </w:r>
    </w:p>
  </w:comment>
  <w:comment w:id="28" w:author="Caroline Simon" w:date="2021-05-14T10:43:00Z" w:initials="CS">
    <w:p w14:paraId="30E986D4" w14:textId="77777777" w:rsidR="00CD61EC" w:rsidRPr="00DC1A0B" w:rsidRDefault="00CD61EC" w:rsidP="00CD61EC">
      <w:pPr>
        <w:pStyle w:val="Kop4"/>
      </w:pPr>
      <w:r>
        <w:rPr>
          <w:rStyle w:val="Verwijzingopmerking"/>
        </w:rPr>
        <w:annotationRef/>
      </w:r>
      <w:bookmarkStart w:id="30" w:name="_Hlk61335242"/>
      <w:proofErr w:type="spellStart"/>
      <w:r w:rsidRPr="00DC1A0B">
        <w:t>Contracted</w:t>
      </w:r>
      <w:proofErr w:type="spellEnd"/>
      <w:r w:rsidRPr="00DC1A0B">
        <w:t xml:space="preserve"> </w:t>
      </w:r>
      <w:proofErr w:type="spellStart"/>
      <w:r w:rsidRPr="00DC1A0B">
        <w:t>forms</w:t>
      </w:r>
      <w:proofErr w:type="spellEnd"/>
    </w:p>
    <w:p w14:paraId="09E64777" w14:textId="77777777" w:rsidR="00CD61EC" w:rsidRPr="00DC1A0B" w:rsidRDefault="00CD61EC" w:rsidP="00CD61EC">
      <w:pPr>
        <w:pStyle w:val="Geenafstand"/>
        <w:rPr>
          <w:sz w:val="24"/>
          <w:szCs w:val="24"/>
          <w:lang w:val="en-GB"/>
        </w:rPr>
      </w:pPr>
      <w:r w:rsidRPr="00DC1A0B">
        <w:rPr>
          <w:sz w:val="24"/>
          <w:szCs w:val="24"/>
          <w:lang w:val="en-GB"/>
        </w:rPr>
        <w:t xml:space="preserve">Contracted forms are not suitable for formal writing. </w:t>
      </w:r>
    </w:p>
    <w:p w14:paraId="6250488A" w14:textId="77777777" w:rsidR="00CD61EC" w:rsidRPr="00DC1A0B" w:rsidRDefault="00CD61EC" w:rsidP="00CD61EC">
      <w:pPr>
        <w:pStyle w:val="Geenafstand"/>
        <w:rPr>
          <w:sz w:val="24"/>
          <w:szCs w:val="24"/>
          <w:lang w:val="en-GB"/>
        </w:rPr>
      </w:pPr>
      <w:r w:rsidRPr="00DC1A0B">
        <w:rPr>
          <w:sz w:val="24"/>
          <w:szCs w:val="24"/>
          <w:lang w:val="en-GB"/>
        </w:rPr>
        <w:t>NOT don’t but do not</w:t>
      </w:r>
    </w:p>
    <w:p w14:paraId="3CFBCBB2" w14:textId="77777777" w:rsidR="00CD61EC" w:rsidRPr="00DC1A0B" w:rsidRDefault="00CD61EC" w:rsidP="00CD61EC">
      <w:pPr>
        <w:pStyle w:val="Geenafstand"/>
        <w:rPr>
          <w:sz w:val="24"/>
          <w:szCs w:val="24"/>
          <w:lang w:val="en-GB"/>
        </w:rPr>
      </w:pPr>
      <w:r w:rsidRPr="00DC1A0B">
        <w:rPr>
          <w:sz w:val="24"/>
          <w:szCs w:val="24"/>
          <w:lang w:val="en-GB"/>
        </w:rPr>
        <w:t>NOT can’t but can not</w:t>
      </w:r>
    </w:p>
    <w:p w14:paraId="22C24548" w14:textId="77777777" w:rsidR="00CD61EC" w:rsidRPr="00DC1A0B" w:rsidRDefault="00CD61EC" w:rsidP="00CD61EC">
      <w:pPr>
        <w:pStyle w:val="Geenafstand"/>
        <w:rPr>
          <w:sz w:val="24"/>
          <w:szCs w:val="24"/>
          <w:lang w:val="en-GB"/>
        </w:rPr>
      </w:pPr>
      <w:r w:rsidRPr="00DC1A0B">
        <w:rPr>
          <w:sz w:val="24"/>
          <w:szCs w:val="24"/>
          <w:lang w:val="en-GB"/>
        </w:rPr>
        <w:sym w:font="Wingdings" w:char="F0E0"/>
      </w:r>
      <w:r w:rsidRPr="00DC1A0B">
        <w:rPr>
          <w:sz w:val="24"/>
          <w:szCs w:val="24"/>
          <w:lang w:val="en-GB"/>
        </w:rPr>
        <w:t xml:space="preserve"> check your entire document for this mistake!</w:t>
      </w:r>
    </w:p>
    <w:bookmarkEnd w:id="30"/>
    <w:p w14:paraId="11E897ED" w14:textId="77777777" w:rsidR="00CD61EC" w:rsidRPr="00DC1A0B" w:rsidRDefault="00CD61EC" w:rsidP="00CD61EC">
      <w:pPr>
        <w:pStyle w:val="Geenafstand"/>
        <w:numPr>
          <w:ilvl w:val="0"/>
          <w:numId w:val="13"/>
        </w:numPr>
        <w:rPr>
          <w:sz w:val="24"/>
          <w:szCs w:val="24"/>
          <w:lang w:val="en-GB"/>
        </w:rPr>
      </w:pPr>
      <w:r w:rsidRPr="00DC1A0B">
        <w:rPr>
          <w:sz w:val="24"/>
          <w:szCs w:val="24"/>
          <w:lang w:val="en-GB"/>
        </w:rPr>
        <w:t xml:space="preserve">highlighted in </w:t>
      </w:r>
      <w:r w:rsidRPr="00DC1A0B">
        <w:rPr>
          <w:sz w:val="24"/>
          <w:szCs w:val="24"/>
          <w:highlight w:val="yellow"/>
          <w:lang w:val="en-GB"/>
        </w:rPr>
        <w:t>yellow</w:t>
      </w:r>
    </w:p>
    <w:p w14:paraId="242C8A41" w14:textId="23191E7D" w:rsidR="00CD61EC" w:rsidRDefault="00CD61EC">
      <w:pPr>
        <w:pStyle w:val="Tekstopmerking"/>
      </w:pPr>
    </w:p>
  </w:comment>
  <w:comment w:id="35" w:author="Caroline Simon" w:date="2021-05-14T10:43:00Z" w:initials="CS">
    <w:p w14:paraId="2867AC5E" w14:textId="77777777" w:rsidR="00CD61EC" w:rsidRPr="00DC1A0B" w:rsidRDefault="00CD61EC" w:rsidP="00CD61EC">
      <w:pPr>
        <w:pStyle w:val="Kop4"/>
      </w:pPr>
      <w:r>
        <w:rPr>
          <w:rStyle w:val="Verwijzingopmerking"/>
        </w:rPr>
        <w:annotationRef/>
      </w:r>
      <w:proofErr w:type="spellStart"/>
      <w:r w:rsidRPr="00DC1A0B">
        <w:t>Comma</w:t>
      </w:r>
      <w:proofErr w:type="spellEnd"/>
      <w:r w:rsidRPr="00DC1A0B">
        <w:t xml:space="preserve"> </w:t>
      </w:r>
      <w:proofErr w:type="spellStart"/>
      <w:r w:rsidRPr="00DC1A0B">
        <w:t>splice</w:t>
      </w:r>
      <w:proofErr w:type="spellEnd"/>
    </w:p>
    <w:p w14:paraId="2C4C5729" w14:textId="77777777" w:rsidR="00CD61EC" w:rsidRPr="00DC1A0B" w:rsidRDefault="00CD61EC" w:rsidP="00CD61EC">
      <w:pPr>
        <w:pStyle w:val="Geenafstand"/>
        <w:rPr>
          <w:sz w:val="24"/>
          <w:szCs w:val="24"/>
          <w:lang w:val="en-GB"/>
        </w:rPr>
      </w:pPr>
      <w:r w:rsidRPr="00DC1A0B">
        <w:rPr>
          <w:sz w:val="24"/>
          <w:szCs w:val="24"/>
          <w:lang w:val="en-GB"/>
        </w:rPr>
        <w:t>Do not make sentences too long. The comma splice occurs when a comma is used to connect two independent/main clauses.</w:t>
      </w:r>
    </w:p>
    <w:p w14:paraId="07B87E8A" w14:textId="77777777" w:rsidR="00CD61EC" w:rsidRPr="00DC1A0B" w:rsidRDefault="00CD61EC" w:rsidP="00CD61EC">
      <w:pPr>
        <w:pStyle w:val="Geenafstand"/>
        <w:rPr>
          <w:rFonts w:cs="Times New Roman"/>
          <w:sz w:val="24"/>
          <w:szCs w:val="24"/>
          <w:lang w:val="en-GB" w:eastAsia="nl-BE"/>
        </w:rPr>
      </w:pPr>
      <w:r w:rsidRPr="00DC1A0B">
        <w:rPr>
          <w:rFonts w:cs="Times New Roman"/>
          <w:iCs/>
          <w:sz w:val="24"/>
          <w:szCs w:val="24"/>
          <w:lang w:val="en-GB" w:eastAsia="nl-BE"/>
        </w:rPr>
        <w:t>e.g. She is an outstanding student, she will go far</w:t>
      </w:r>
      <w:r w:rsidRPr="00DC1A0B">
        <w:rPr>
          <w:rFonts w:cs="Times New Roman"/>
          <w:sz w:val="24"/>
          <w:szCs w:val="24"/>
          <w:lang w:val="en-GB" w:eastAsia="nl-BE"/>
        </w:rPr>
        <w:t>.</w:t>
      </w:r>
    </w:p>
    <w:p w14:paraId="4BDB21EA" w14:textId="77777777" w:rsidR="00CD61EC" w:rsidRPr="00DC1A0B" w:rsidRDefault="00CD61EC" w:rsidP="00CD61EC">
      <w:pPr>
        <w:pStyle w:val="Geenafstand"/>
        <w:rPr>
          <w:rFonts w:cs="Times New Roman"/>
          <w:sz w:val="24"/>
          <w:szCs w:val="24"/>
          <w:lang w:val="en-GB" w:eastAsia="nl-BE"/>
        </w:rPr>
      </w:pPr>
      <w:r w:rsidRPr="00DC1A0B">
        <w:rPr>
          <w:rFonts w:cs="Times New Roman"/>
          <w:sz w:val="24"/>
          <w:szCs w:val="24"/>
          <w:lang w:val="en-GB" w:eastAsia="nl-BE"/>
        </w:rPr>
        <w:t>In this example the two clauses make sense on their own. Connecting them with a comma is incorrect:</w:t>
      </w:r>
    </w:p>
    <w:p w14:paraId="30B0E72C" w14:textId="77777777" w:rsidR="00CD61EC" w:rsidRPr="00DC1A0B" w:rsidRDefault="00CD61EC" w:rsidP="00CD61EC">
      <w:pPr>
        <w:pStyle w:val="Geenafstand"/>
        <w:numPr>
          <w:ilvl w:val="0"/>
          <w:numId w:val="13"/>
        </w:numPr>
        <w:rPr>
          <w:sz w:val="24"/>
          <w:szCs w:val="24"/>
          <w:lang w:val="en-GB"/>
        </w:rPr>
      </w:pPr>
      <w:r w:rsidRPr="00DC1A0B">
        <w:rPr>
          <w:rFonts w:cs="Times New Roman"/>
          <w:iCs/>
          <w:sz w:val="24"/>
          <w:szCs w:val="24"/>
          <w:lang w:val="en-GB" w:eastAsia="nl-BE"/>
        </w:rPr>
        <w:t>She is an outstanding student. She will go far</w:t>
      </w:r>
      <w:r w:rsidRPr="00DC1A0B">
        <w:rPr>
          <w:rFonts w:cs="Times New Roman"/>
          <w:sz w:val="24"/>
          <w:szCs w:val="24"/>
          <w:lang w:val="en-GB" w:eastAsia="nl-BE"/>
        </w:rPr>
        <w:t>.</w:t>
      </w:r>
    </w:p>
    <w:p w14:paraId="2A0FF6A9" w14:textId="0DA162AC" w:rsidR="00CD61EC" w:rsidRDefault="00CD61EC">
      <w:pPr>
        <w:pStyle w:val="Tekstopmerking"/>
      </w:pPr>
    </w:p>
  </w:comment>
  <w:comment w:id="42" w:author="Caroline Simon" w:date="2021-05-14T10:45:00Z" w:initials="CS">
    <w:p w14:paraId="1869901B" w14:textId="35E43F86" w:rsidR="00CD61EC" w:rsidRDefault="00CD61EC">
      <w:pPr>
        <w:pStyle w:val="Tekstopmerking"/>
      </w:pPr>
      <w:r>
        <w:rPr>
          <w:rStyle w:val="Verwijzingopmerking"/>
        </w:rPr>
        <w:annotationRef/>
      </w:r>
      <w:r>
        <w:t xml:space="preserve">In here </w:t>
      </w:r>
      <w:proofErr w:type="spellStart"/>
      <w:r>
        <w:t>twice</w:t>
      </w:r>
      <w:proofErr w:type="spellEnd"/>
      <w:r>
        <w:t xml:space="preserve">! </w:t>
      </w:r>
      <w:proofErr w:type="spellStart"/>
      <w:r>
        <w:t>Proofread</w:t>
      </w:r>
      <w:proofErr w:type="spellEnd"/>
      <w:r>
        <w:t xml:space="preserve">! </w:t>
      </w:r>
    </w:p>
  </w:comment>
  <w:comment w:id="83" w:author="Caroline Simon" w:date="2021-05-14T10:41:00Z" w:initials="CS">
    <w:p w14:paraId="6951E8A8" w14:textId="4D2899C2" w:rsidR="00CD61EC" w:rsidRPr="00CD61EC" w:rsidRDefault="00CD61EC">
      <w:pPr>
        <w:pStyle w:val="Tekstopmerking"/>
        <w:rPr>
          <w:lang w:val="en-GB"/>
        </w:rPr>
      </w:pPr>
      <w:r>
        <w:rPr>
          <w:rStyle w:val="Verwijzingopmerking"/>
        </w:rPr>
        <w:annotationRef/>
      </w:r>
      <w:r w:rsidRPr="00CD61EC">
        <w:rPr>
          <w:lang w:val="en-GB"/>
        </w:rPr>
        <w:t xml:space="preserve">You want to use the exact title of this precise datasheet.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746AB4" w15:done="0"/>
  <w15:commentEx w15:paraId="299F82E4" w15:done="0"/>
  <w15:commentEx w15:paraId="46B6F796" w15:done="0"/>
  <w15:commentEx w15:paraId="035430A2" w15:done="0"/>
  <w15:commentEx w15:paraId="242C8A41" w15:done="0"/>
  <w15:commentEx w15:paraId="2A0FF6A9" w15:done="0"/>
  <w15:commentEx w15:paraId="1869901B" w15:done="0"/>
  <w15:commentEx w15:paraId="6951E8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8D36E" w16cex:dateUtc="2021-05-14T08:46:00Z"/>
  <w16cex:commentExtensible w16cex:durableId="2448D27F" w16cex:dateUtc="2021-05-14T08:42:00Z"/>
  <w16cex:commentExtensible w16cex:durableId="2448D29F" w16cex:dateUtc="2021-05-14T08:42:00Z"/>
  <w16cex:commentExtensible w16cex:durableId="2448D23E" w16cex:dateUtc="2021-05-14T08:41:00Z"/>
  <w16cex:commentExtensible w16cex:durableId="2448D2B9" w16cex:dateUtc="2021-05-14T08:43:00Z"/>
  <w16cex:commentExtensible w16cex:durableId="2448D2CF" w16cex:dateUtc="2021-05-14T08:43:00Z"/>
  <w16cex:commentExtensible w16cex:durableId="2448D33E" w16cex:dateUtc="2021-05-14T08:45:00Z"/>
  <w16cex:commentExtensible w16cex:durableId="2448D269" w16cex:dateUtc="2021-05-14T0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746AB4" w16cid:durableId="2448D36E"/>
  <w16cid:commentId w16cid:paraId="299F82E4" w16cid:durableId="2448D27F"/>
  <w16cid:commentId w16cid:paraId="46B6F796" w16cid:durableId="2448D29F"/>
  <w16cid:commentId w16cid:paraId="035430A2" w16cid:durableId="2448D23E"/>
  <w16cid:commentId w16cid:paraId="242C8A41" w16cid:durableId="2448D2B9"/>
  <w16cid:commentId w16cid:paraId="2A0FF6A9" w16cid:durableId="2448D2CF"/>
  <w16cid:commentId w16cid:paraId="1869901B" w16cid:durableId="2448D33E"/>
  <w16cid:commentId w16cid:paraId="6951E8A8" w16cid:durableId="2448D2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21361" w14:textId="77777777" w:rsidR="00A36A91" w:rsidRDefault="00A36A91">
      <w:pPr>
        <w:spacing w:after="0"/>
      </w:pPr>
      <w:r>
        <w:separator/>
      </w:r>
    </w:p>
  </w:endnote>
  <w:endnote w:type="continuationSeparator" w:id="0">
    <w:p w14:paraId="0E16DC7F" w14:textId="77777777" w:rsidR="00A36A91" w:rsidRDefault="00A36A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34123A2B-0378-4B24-A6AB-22424C10FA11}"/>
    <w:embedBold r:id="rId2" w:fontKey="{A56555C1-5408-4125-8841-4E2F54B1D7D1}"/>
    <w:embedItalic r:id="rId3" w:fontKey="{F3699661-725D-46DA-AD7D-B621FE97038E}"/>
  </w:font>
  <w:font w:name="Calibri Light">
    <w:panose1 w:val="020F0302020204030204"/>
    <w:charset w:val="00"/>
    <w:family w:val="swiss"/>
    <w:pitch w:val="variable"/>
    <w:sig w:usb0="A00002EF" w:usb1="4000207B" w:usb2="00000000" w:usb3="00000000" w:csb0="0000009F" w:csb1="00000000"/>
    <w:embedRegular r:id="rId4" w:fontKey="{97AD81E8-40FB-44BE-8C3E-5DF4C4848F4C}"/>
    <w:embedBold r:id="rId5" w:fontKey="{CCC1B47E-ACE6-4F4C-98FF-D1B24038525D}"/>
    <w:embedItalic r:id="rId6" w:fontKey="{4F75221B-3FFA-4AEA-97D3-F2E48E816FA3}"/>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F4F25385-DA43-48F6-9B09-F36C3DC6E5A1}"/>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247A7A" w:rsidRDefault="00247A7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247A7A" w:rsidRDefault="00247A7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0AF77" w14:textId="77777777" w:rsidR="00A36A91" w:rsidRDefault="00A36A91">
      <w:pPr>
        <w:spacing w:after="0"/>
      </w:pPr>
      <w:r>
        <w:separator/>
      </w:r>
    </w:p>
  </w:footnote>
  <w:footnote w:type="continuationSeparator" w:id="0">
    <w:p w14:paraId="259BC901" w14:textId="77777777" w:rsidR="00A36A91" w:rsidRDefault="00A36A9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247A7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247A7A" w:rsidRPr="00723173" w:rsidRDefault="00247A7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247A7A" w:rsidRPr="00723173" w:rsidRDefault="00247A7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Pr>
              <w:rFonts w:ascii="HelveticaNeueLT Std Med Ext" w:hAnsi="HelveticaNeueLT Std Med Ext"/>
            </w:rPr>
            <w:t>C</w:t>
          </w:r>
          <w:r w:rsidRPr="00723173">
            <w:rPr>
              <w:rFonts w:ascii="HelveticaNeueLT Std Med Ext" w:hAnsi="HelveticaNeueLT Std Med Ext"/>
            </w:rPr>
            <w:t>TRONIC</w:t>
          </w:r>
          <w:r>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Project Design</w:t>
          </w:r>
          <w:r w:rsidRPr="00723173">
            <w:rPr>
              <w:rFonts w:ascii="HelveticaNeueLT Std Med Ext" w:hAnsi="HelveticaNeueLT Std Med Ext"/>
            </w:rPr>
            <w:t xml:space="preserve"> 2020-2021</w:t>
          </w:r>
        </w:p>
      </w:tc>
    </w:tr>
  </w:tbl>
  <w:p w14:paraId="4A7FA16D" w14:textId="77777777" w:rsidR="00247A7A" w:rsidRPr="00723173" w:rsidRDefault="00247A7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247A7A" w:rsidRPr="00F468D1" w:rsidRDefault="00247A7A">
    <w:pPr>
      <w:pStyle w:val="Koptekst"/>
      <w:rPr>
        <w:sz w:val="40"/>
        <w:szCs w:val="40"/>
      </w:rPr>
    </w:pPr>
    <w:r w:rsidRPr="00F468D1">
      <w:rPr>
        <w:sz w:val="40"/>
        <w:szCs w:val="40"/>
      </w:rPr>
      <w:t>ELEKTRONICA-ICT</w:t>
    </w:r>
  </w:p>
  <w:p w14:paraId="4052B1BA" w14:textId="4D6D2B2F" w:rsidR="00247A7A" w:rsidRPr="00F468D1" w:rsidRDefault="00247A7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45453E34"/>
    <w:multiLevelType w:val="hybridMultilevel"/>
    <w:tmpl w:val="7BA876C0"/>
    <w:lvl w:ilvl="0" w:tplc="92F8A482">
      <w:numFmt w:val="bullet"/>
      <w:lvlText w:val=""/>
      <w:lvlJc w:val="left"/>
      <w:pPr>
        <w:ind w:left="720" w:hanging="360"/>
      </w:pPr>
      <w:rPr>
        <w:rFonts w:ascii="Wingdings" w:eastAsiaTheme="minorEastAsia" w:hAnsi="Wingdings"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0"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1"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7"/>
  </w:num>
  <w:num w:numId="2">
    <w:abstractNumId w:val="10"/>
  </w:num>
  <w:num w:numId="3">
    <w:abstractNumId w:val="4"/>
  </w:num>
  <w:num w:numId="4">
    <w:abstractNumId w:val="9"/>
  </w:num>
  <w:num w:numId="5">
    <w:abstractNumId w:val="5"/>
  </w:num>
  <w:num w:numId="6">
    <w:abstractNumId w:val="12"/>
  </w:num>
  <w:num w:numId="7">
    <w:abstractNumId w:val="3"/>
  </w:num>
  <w:num w:numId="8">
    <w:abstractNumId w:val="1"/>
  </w:num>
  <w:num w:numId="9">
    <w:abstractNumId w:val="8"/>
  </w:num>
  <w:num w:numId="10">
    <w:abstractNumId w:val="2"/>
  </w:num>
  <w:num w:numId="11">
    <w:abstractNumId w:val="11"/>
  </w:num>
  <w:num w:numId="12">
    <w:abstractNumId w:val="0"/>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roline Simon">
    <w15:presenceInfo w15:providerId="AD" w15:userId="S::20002928@PXL.BE::924abd72-9074-44e9-9b2a-cf60b1ca04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trackRevisions/>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Q0Mjc1tzA3MjYzsDBW0lEKTi0uzszPAykwrAUAZUPd/ywAAAA="/>
  </w:docVars>
  <w:rsids>
    <w:rsidRoot w:val="004E03E9"/>
    <w:rsid w:val="000C0D21"/>
    <w:rsid w:val="00207251"/>
    <w:rsid w:val="00247A7A"/>
    <w:rsid w:val="00274BEA"/>
    <w:rsid w:val="003272F8"/>
    <w:rsid w:val="0037674A"/>
    <w:rsid w:val="00397AFD"/>
    <w:rsid w:val="0043692B"/>
    <w:rsid w:val="00497941"/>
    <w:rsid w:val="004E03E9"/>
    <w:rsid w:val="00506702"/>
    <w:rsid w:val="00562DA2"/>
    <w:rsid w:val="00564B65"/>
    <w:rsid w:val="006265B1"/>
    <w:rsid w:val="006C4CCA"/>
    <w:rsid w:val="006D5344"/>
    <w:rsid w:val="006E52CD"/>
    <w:rsid w:val="006F6D96"/>
    <w:rsid w:val="00723173"/>
    <w:rsid w:val="00802F06"/>
    <w:rsid w:val="008A583B"/>
    <w:rsid w:val="009603E0"/>
    <w:rsid w:val="0098385E"/>
    <w:rsid w:val="00990F26"/>
    <w:rsid w:val="009E7319"/>
    <w:rsid w:val="009F3096"/>
    <w:rsid w:val="00A01A19"/>
    <w:rsid w:val="00A24E52"/>
    <w:rsid w:val="00A36A91"/>
    <w:rsid w:val="00AD2110"/>
    <w:rsid w:val="00B16C00"/>
    <w:rsid w:val="00B60643"/>
    <w:rsid w:val="00BA30F7"/>
    <w:rsid w:val="00C66FBF"/>
    <w:rsid w:val="00C84E11"/>
    <w:rsid w:val="00CB0F63"/>
    <w:rsid w:val="00CD61EC"/>
    <w:rsid w:val="00CD7A2C"/>
    <w:rsid w:val="00E36AE2"/>
    <w:rsid w:val="00E55595"/>
    <w:rsid w:val="00ED2C3B"/>
    <w:rsid w:val="00F2196B"/>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table" w:styleId="Tabelraster">
    <w:name w:val="Table Grid"/>
    <w:basedOn w:val="Standaardtabel"/>
    <w:uiPriority w:val="39"/>
    <w:rsid w:val="00247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6C4CCA"/>
    <w:pPr>
      <w:spacing w:after="200"/>
    </w:pPr>
    <w:rPr>
      <w:i/>
      <w:iCs/>
      <w:color w:val="44546A" w:themeColor="text2"/>
      <w:sz w:val="18"/>
      <w:szCs w:val="18"/>
    </w:rPr>
  </w:style>
  <w:style w:type="character" w:styleId="GevolgdeHyperlink">
    <w:name w:val="FollowedHyperlink"/>
    <w:basedOn w:val="Standaardalinea-lettertype"/>
    <w:uiPriority w:val="99"/>
    <w:semiHidden/>
    <w:unhideWhenUsed/>
    <w:rsid w:val="006C4CCA"/>
    <w:rPr>
      <w:color w:val="954F72" w:themeColor="followedHyperlink"/>
      <w:u w:val="single"/>
    </w:rPr>
  </w:style>
  <w:style w:type="paragraph" w:styleId="Bibliografie">
    <w:name w:val="Bibliography"/>
    <w:basedOn w:val="Standaard"/>
    <w:next w:val="Standaard"/>
    <w:uiPriority w:val="37"/>
    <w:unhideWhenUsed/>
    <w:rsid w:val="006C4CCA"/>
  </w:style>
  <w:style w:type="paragraph" w:customStyle="1" w:styleId="Opsommingbullets">
    <w:name w:val="Opsomming bullets"/>
    <w:basedOn w:val="Lijstalinea"/>
    <w:autoRedefine/>
    <w:qFormat/>
    <w:rsid w:val="00CD61EC"/>
    <w:pPr>
      <w:numPr>
        <w:numId w:val="12"/>
      </w:numPr>
      <w:suppressAutoHyphens w:val="0"/>
      <w:autoSpaceDN/>
      <w:spacing w:after="0"/>
      <w:contextualSpacing/>
      <w:jc w:val="left"/>
      <w:textAlignment w:val="auto"/>
    </w:pPr>
    <w:rPr>
      <w:rFonts w:asciiTheme="minorHAnsi" w:eastAsia="Times New Roman" w:hAnsiTheme="minorHAnsi" w:cstheme="minorHAnsi"/>
      <w:color w:val="auto"/>
      <w:sz w:val="20"/>
      <w:szCs w:val="20"/>
      <w:lang w:val="nl-BE" w:eastAsia="nl-BE"/>
    </w:rPr>
  </w:style>
  <w:style w:type="paragraph" w:styleId="Geenafstand">
    <w:name w:val="No Spacing"/>
    <w:link w:val="GeenafstandChar"/>
    <w:uiPriority w:val="1"/>
    <w:qFormat/>
    <w:rsid w:val="00CD61EC"/>
    <w:pPr>
      <w:autoSpaceDN/>
      <w:spacing w:after="0" w:line="240" w:lineRule="auto"/>
      <w:textAlignment w:val="auto"/>
    </w:pPr>
    <w:rPr>
      <w:rFonts w:asciiTheme="minorHAnsi" w:eastAsiaTheme="minorHAnsi" w:hAnsiTheme="minorHAnsi" w:cstheme="minorBidi"/>
      <w:lang w:val="nl-BE"/>
    </w:rPr>
  </w:style>
  <w:style w:type="character" w:customStyle="1" w:styleId="GeenafstandChar">
    <w:name w:val="Geen afstand Char"/>
    <w:basedOn w:val="Standaardalinea-lettertype"/>
    <w:link w:val="Geenafstand"/>
    <w:uiPriority w:val="1"/>
    <w:rsid w:val="00CD61EC"/>
    <w:rPr>
      <w:rFonts w:asciiTheme="minorHAnsi" w:eastAsiaTheme="minorHAnsi" w:hAnsiTheme="minorHAnsi" w:cstheme="minorBidi"/>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67642">
      <w:bodyDiv w:val="1"/>
      <w:marLeft w:val="0"/>
      <w:marRight w:val="0"/>
      <w:marTop w:val="0"/>
      <w:marBottom w:val="0"/>
      <w:divBdr>
        <w:top w:val="none" w:sz="0" w:space="0" w:color="auto"/>
        <w:left w:val="none" w:sz="0" w:space="0" w:color="auto"/>
        <w:bottom w:val="none" w:sz="0" w:space="0" w:color="auto"/>
        <w:right w:val="none" w:sz="0" w:space="0" w:color="auto"/>
      </w:divBdr>
    </w:div>
    <w:div w:id="873495092">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866867796">
      <w:bodyDiv w:val="1"/>
      <w:marLeft w:val="0"/>
      <w:marRight w:val="0"/>
      <w:marTop w:val="0"/>
      <w:marBottom w:val="0"/>
      <w:divBdr>
        <w:top w:val="none" w:sz="0" w:space="0" w:color="auto"/>
        <w:left w:val="none" w:sz="0" w:space="0" w:color="auto"/>
        <w:bottom w:val="none" w:sz="0" w:space="0" w:color="auto"/>
        <w:right w:val="none" w:sz="0" w:space="0" w:color="auto"/>
      </w:divBdr>
    </w:div>
    <w:div w:id="1880124453">
      <w:bodyDiv w:val="1"/>
      <w:marLeft w:val="0"/>
      <w:marRight w:val="0"/>
      <w:marTop w:val="0"/>
      <w:marBottom w:val="0"/>
      <w:divBdr>
        <w:top w:val="none" w:sz="0" w:space="0" w:color="auto"/>
        <w:left w:val="none" w:sz="0" w:space="0" w:color="auto"/>
        <w:bottom w:val="none" w:sz="0" w:space="0" w:color="auto"/>
        <w:right w:val="none" w:sz="0" w:space="0" w:color="auto"/>
      </w:divBdr>
    </w:div>
    <w:div w:id="1962876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package" Target="embeddings/Microsoft_Excel_Worksheet.xls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footer" Target="footer1.xm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MID16</b:Tag>
    <b:SourceType>DocumentFromInternetSite</b:SourceType>
    <b:Guid>{2CCA3B71-654B-4593-A586-60EE01414F63}</b:Guid>
    <b:Author>
      <b:Author>
        <b:NameList>
          <b:Person>
            <b:Last>Displays</b:Last>
            <b:First>MIDAS</b:First>
          </b:Person>
        </b:NameList>
      </b:Author>
    </b:Author>
    <b:Title>farnell</b:Title>
    <b:Year>2016</b:Year>
    <b:Month>October</b:Month>
    <b:Day>31</b:Day>
    <b:YearAccessed>2021</b:YearAccessed>
    <b:MonthAccessed>April</b:MonthAccessed>
    <b:DayAccessed>3</b:DayAccessed>
    <b:URL>http://www.farnell.com/datasheets/2825766.pdf</b:URL>
    <b:RefOrder>1</b:RefOrder>
  </b:Source>
  <b:Source>
    <b:Tag>Ele19</b:Tag>
    <b:SourceType>InternetSite</b:SourceType>
    <b:Guid>{88557240-B5D3-4EF7-AA72-2F9D93FDB280}</b:Guid>
    <b:Title>elektormagazine</b:Title>
    <b:Year>2019</b:Year>
    <b:Month>January</b:Month>
    <b:Day>11</b:Day>
    <b:YearAccessed>2021</b:YearAccessed>
    <b:MonthAccessed>April</b:MonthAccessed>
    <b:DayAccessed>2</b:DayAccessed>
    <b:URL>https://www.elektormagazine.com/labs/9-channel-relay-control-board-with-pc-interface-130549#&amp;gid=1&amp;pid=4</b:URL>
    <b:Author>
      <b:Author>
        <b:NameList>
          <b:Person>
            <b:Last>Labs</b:Last>
            <b:First>Elektor</b:First>
          </b:Person>
        </b:NameList>
      </b:Author>
    </b:Author>
    <b:RefOrder>2</b:RefOrder>
  </b:Source>
</b:Sources>
</file>

<file path=customXml/itemProps1.xml><?xml version="1.0" encoding="utf-8"?>
<ds:datastoreItem xmlns:ds="http://schemas.openxmlformats.org/officeDocument/2006/customXml" ds:itemID="{E331C9C6-D0A2-4D34-8F97-B63691AF4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3</Pages>
  <Words>707</Words>
  <Characters>3891</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Caroline Simon</cp:lastModifiedBy>
  <cp:revision>21</cp:revision>
  <cp:lastPrinted>2021-04-04T12:53:00Z</cp:lastPrinted>
  <dcterms:created xsi:type="dcterms:W3CDTF">2021-02-05T10:02:00Z</dcterms:created>
  <dcterms:modified xsi:type="dcterms:W3CDTF">2021-05-14T08:46:00Z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